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1ECD7" w14:textId="77777777"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14:anchorId="71352DEA" wp14:editId="202F6112">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14:anchorId="54ABBB24" wp14:editId="5B37387B">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14:paraId="6B97CFBE" w14:textId="77777777"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14:paraId="3A098B7C" w14:textId="77777777"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14:anchorId="707EAFCE" wp14:editId="472B6BF8">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14:paraId="1B38D769" w14:textId="77777777"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14:paraId="6EAC95EF" w14:textId="77777777"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14:paraId="6E00D3E7" w14:textId="77777777"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14:paraId="30CE3C48" w14:textId="77777777" w:rsidR="00505DD6" w:rsidRPr="00426C9C" w:rsidRDefault="00505DD6" w:rsidP="00505DD6">
      <w:pPr>
        <w:rPr>
          <w:color w:val="000000" w:themeColor="text1"/>
          <w:szCs w:val="21"/>
        </w:rPr>
      </w:pPr>
    </w:p>
    <w:p w14:paraId="72EB5744" w14:textId="77777777" w:rsidR="00505DD6" w:rsidRPr="00426C9C" w:rsidRDefault="00505DD6" w:rsidP="00505DD6">
      <w:pPr>
        <w:rPr>
          <w:color w:val="000000" w:themeColor="text1"/>
          <w:szCs w:val="21"/>
        </w:rPr>
      </w:pPr>
    </w:p>
    <w:p w14:paraId="497FC5FC" w14:textId="77777777" w:rsidR="00505DD6" w:rsidRPr="00426C9C" w:rsidRDefault="00505DD6" w:rsidP="00505DD6">
      <w:pPr>
        <w:rPr>
          <w:color w:val="000000" w:themeColor="text1"/>
          <w:szCs w:val="21"/>
        </w:rPr>
      </w:pPr>
    </w:p>
    <w:p w14:paraId="45DB3F2B" w14:textId="77777777" w:rsidR="00505DD6" w:rsidRPr="00426C9C" w:rsidRDefault="00505DD6" w:rsidP="00505DD6">
      <w:pPr>
        <w:rPr>
          <w:color w:val="000000" w:themeColor="text1"/>
          <w:szCs w:val="21"/>
        </w:rPr>
      </w:pPr>
    </w:p>
    <w:p w14:paraId="071340AC" w14:textId="77777777" w:rsidR="00505DD6" w:rsidRPr="00426C9C" w:rsidRDefault="00505DD6" w:rsidP="00505DD6">
      <w:pPr>
        <w:rPr>
          <w:color w:val="000000" w:themeColor="text1"/>
          <w:szCs w:val="21"/>
        </w:rPr>
      </w:pPr>
    </w:p>
    <w:p w14:paraId="08A4B71E" w14:textId="77777777" w:rsidR="00505DD6" w:rsidRPr="00426C9C" w:rsidRDefault="00505DD6" w:rsidP="00505DD6">
      <w:pPr>
        <w:rPr>
          <w:color w:val="000000" w:themeColor="text1"/>
          <w:szCs w:val="21"/>
        </w:rPr>
      </w:pPr>
    </w:p>
    <w:p w14:paraId="3211A8F4" w14:textId="77777777" w:rsidR="00505DD6" w:rsidRPr="00426C9C" w:rsidRDefault="00505DD6" w:rsidP="00505DD6">
      <w:pPr>
        <w:rPr>
          <w:color w:val="000000" w:themeColor="text1"/>
          <w:szCs w:val="21"/>
        </w:rPr>
      </w:pPr>
    </w:p>
    <w:p w14:paraId="6A8B752D" w14:textId="77777777" w:rsidR="00505DD6" w:rsidRPr="00426C9C" w:rsidRDefault="00505DD6" w:rsidP="00505DD6">
      <w:pPr>
        <w:rPr>
          <w:color w:val="000000" w:themeColor="text1"/>
          <w:szCs w:val="21"/>
        </w:rPr>
      </w:pPr>
    </w:p>
    <w:p w14:paraId="031B25B4" w14:textId="77777777" w:rsidR="00505DD6" w:rsidRPr="00426C9C" w:rsidRDefault="00505DD6" w:rsidP="00505DD6">
      <w:pPr>
        <w:rPr>
          <w:color w:val="000000" w:themeColor="text1"/>
          <w:szCs w:val="21"/>
        </w:rPr>
      </w:pPr>
    </w:p>
    <w:p w14:paraId="43822283" w14:textId="77777777" w:rsidR="00505DD6" w:rsidRPr="00426C9C" w:rsidRDefault="00505DD6" w:rsidP="00505DD6">
      <w:pPr>
        <w:rPr>
          <w:color w:val="000000" w:themeColor="text1"/>
          <w:szCs w:val="21"/>
        </w:rPr>
      </w:pPr>
    </w:p>
    <w:p w14:paraId="7272D74D" w14:textId="77777777" w:rsidR="00505DD6" w:rsidRPr="00426C9C" w:rsidRDefault="00505DD6" w:rsidP="00505DD6">
      <w:pPr>
        <w:rPr>
          <w:color w:val="000000" w:themeColor="text1"/>
          <w:szCs w:val="21"/>
        </w:rPr>
      </w:pPr>
    </w:p>
    <w:p w14:paraId="3ABAA267" w14:textId="77777777" w:rsidR="00505DD6" w:rsidRPr="00426C9C" w:rsidRDefault="00505DD6" w:rsidP="00505DD6">
      <w:pPr>
        <w:rPr>
          <w:color w:val="000000" w:themeColor="text1"/>
          <w:szCs w:val="21"/>
        </w:rPr>
      </w:pPr>
    </w:p>
    <w:p w14:paraId="24F525F5" w14:textId="77777777" w:rsidR="00505DD6" w:rsidRPr="00426C9C" w:rsidRDefault="00505DD6" w:rsidP="00505DD6">
      <w:pPr>
        <w:rPr>
          <w:color w:val="000000" w:themeColor="text1"/>
          <w:szCs w:val="21"/>
        </w:rPr>
      </w:pPr>
    </w:p>
    <w:p w14:paraId="6BBDE7FE" w14:textId="77777777" w:rsidR="00505DD6" w:rsidRPr="00426C9C" w:rsidRDefault="00505DD6" w:rsidP="00505DD6">
      <w:pPr>
        <w:rPr>
          <w:color w:val="000000" w:themeColor="text1"/>
          <w:szCs w:val="21"/>
        </w:rPr>
      </w:pPr>
    </w:p>
    <w:p w14:paraId="6F79D9C1" w14:textId="77777777"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长三角富水乡村声环境规划与控制</w:t>
      </w:r>
    </w:p>
    <w:p w14:paraId="30A3C344" w14:textId="77777777"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14:paraId="1586CED0" w14:textId="77777777" w:rsidR="00505DD6" w:rsidRPr="00426C9C" w:rsidRDefault="00505DD6" w:rsidP="00505DD6">
      <w:pPr>
        <w:rPr>
          <w:color w:val="000000" w:themeColor="text1"/>
          <w:szCs w:val="21"/>
        </w:rPr>
      </w:pPr>
    </w:p>
    <w:p w14:paraId="6FB8C37F" w14:textId="77777777" w:rsidR="00282626" w:rsidRDefault="00282626" w:rsidP="00505DD6">
      <w:pPr>
        <w:rPr>
          <w:color w:val="000000" w:themeColor="text1"/>
          <w:szCs w:val="21"/>
        </w:rPr>
      </w:pPr>
    </w:p>
    <w:p w14:paraId="1E30D959" w14:textId="77777777"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14:paraId="530EE8B3" w14:textId="77777777"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5C5899">
        <w:rPr>
          <w:rFonts w:hint="eastAsia"/>
          <w:color w:val="000000" w:themeColor="text1"/>
          <w:spacing w:val="60"/>
          <w:kern w:val="0"/>
          <w:sz w:val="36"/>
          <w:szCs w:val="36"/>
          <w:fitText w:val="1800" w:id="210490885"/>
        </w:rPr>
        <w:t>导师姓</w:t>
      </w:r>
      <w:r w:rsidRPr="005C5899">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14:paraId="7E01EBCC" w14:textId="77777777"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14:paraId="7F6F6B45" w14:textId="77777777" w:rsidTr="001844AE">
        <w:trPr>
          <w:jc w:val="center"/>
        </w:trPr>
        <w:tc>
          <w:tcPr>
            <w:tcW w:w="4309" w:type="dxa"/>
            <w:vAlign w:val="center"/>
          </w:tcPr>
          <w:p w14:paraId="2ABFE9F8" w14:textId="77777777"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14:paraId="1F7FA87C" w14:textId="77777777"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14:paraId="0A23368E" w14:textId="77777777" w:rsidTr="001844AE">
        <w:trPr>
          <w:jc w:val="center"/>
        </w:trPr>
        <w:tc>
          <w:tcPr>
            <w:tcW w:w="4309" w:type="dxa"/>
            <w:vAlign w:val="center"/>
          </w:tcPr>
          <w:p w14:paraId="7073282E" w14:textId="77777777"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27123">
              <w:rPr>
                <w:rFonts w:ascii="黑体" w:eastAsia="黑体" w:hint="eastAsia"/>
                <w:color w:val="000000" w:themeColor="text1"/>
                <w:sz w:val="24"/>
                <w:szCs w:val="24"/>
                <w:u w:val="single"/>
              </w:rPr>
              <w:t>市政工程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14:paraId="0CD95F21" w14:textId="77777777"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14:paraId="5A99E40B" w14:textId="77777777" w:rsidTr="001844AE">
        <w:trPr>
          <w:jc w:val="center"/>
        </w:trPr>
        <w:tc>
          <w:tcPr>
            <w:tcW w:w="4309" w:type="dxa"/>
            <w:vAlign w:val="center"/>
          </w:tcPr>
          <w:p w14:paraId="03F09698" w14:textId="77777777"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14:paraId="3FCDF0C1" w14:textId="77777777"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14:paraId="7732C8E7" w14:textId="77777777" w:rsidTr="001844AE">
        <w:trPr>
          <w:jc w:val="center"/>
        </w:trPr>
        <w:tc>
          <w:tcPr>
            <w:tcW w:w="4309" w:type="dxa"/>
            <w:vAlign w:val="center"/>
          </w:tcPr>
          <w:p w14:paraId="5CCE6238" w14:textId="77777777"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14:paraId="749AF195" w14:textId="77777777"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r w:rsidRPr="00426C9C">
              <w:rPr>
                <w:rFonts w:hint="eastAsia"/>
                <w:color w:val="000000" w:themeColor="text1"/>
                <w:sz w:val="24"/>
                <w:szCs w:val="24"/>
              </w:rPr>
              <w:t>阅</w:t>
            </w:r>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14:paraId="376ACFC4" w14:textId="77777777" w:rsidTr="001844AE">
        <w:trPr>
          <w:jc w:val="center"/>
        </w:trPr>
        <w:tc>
          <w:tcPr>
            <w:tcW w:w="4309" w:type="dxa"/>
          </w:tcPr>
          <w:p w14:paraId="725235C8" w14:textId="77777777" w:rsidR="00505DD6" w:rsidRPr="00426C9C" w:rsidRDefault="00505DD6" w:rsidP="00505DD6">
            <w:pPr>
              <w:rPr>
                <w:color w:val="000000" w:themeColor="text1"/>
                <w:sz w:val="24"/>
                <w:szCs w:val="24"/>
              </w:rPr>
            </w:pPr>
          </w:p>
        </w:tc>
        <w:tc>
          <w:tcPr>
            <w:tcW w:w="4309" w:type="dxa"/>
          </w:tcPr>
          <w:p w14:paraId="56E64133" w14:textId="77777777"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14:paraId="5A6031FE" w14:textId="77777777" w:rsidR="00505DD6" w:rsidRPr="00426C9C" w:rsidRDefault="00505DD6" w:rsidP="00505DD6">
            <w:pPr>
              <w:spacing w:beforeLines="50" w:before="156" w:afterLines="50" w:after="156"/>
              <w:rPr>
                <w:color w:val="000000" w:themeColor="text1"/>
                <w:sz w:val="24"/>
                <w:szCs w:val="24"/>
              </w:rPr>
            </w:pPr>
          </w:p>
        </w:tc>
      </w:tr>
    </w:tbl>
    <w:p w14:paraId="17B15AA9" w14:textId="77777777"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14:paraId="09EFD1AD" w14:textId="77777777"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14:anchorId="67D9E5EE" wp14:editId="2D56B753">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14:paraId="504B89E0" w14:textId="77777777" w:rsidR="003F6FBE" w:rsidRPr="00426C9C" w:rsidRDefault="003F6FBE" w:rsidP="003F6FBE">
      <w:pPr>
        <w:rPr>
          <w:color w:val="000000" w:themeColor="text1"/>
          <w:szCs w:val="21"/>
        </w:rPr>
      </w:pPr>
    </w:p>
    <w:p w14:paraId="7CF540C5" w14:textId="77777777"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14:paraId="67C2C312" w14:textId="77777777" w:rsidR="003F6FBE" w:rsidRPr="00426C9C" w:rsidRDefault="003F6FBE" w:rsidP="003F6FBE">
      <w:pPr>
        <w:rPr>
          <w:color w:val="000000" w:themeColor="text1"/>
          <w:szCs w:val="21"/>
        </w:rPr>
      </w:pPr>
    </w:p>
    <w:p w14:paraId="35C26CF8" w14:textId="77777777" w:rsidR="003F6FBE" w:rsidRPr="00426C9C" w:rsidRDefault="003F6FBE" w:rsidP="003F6FBE">
      <w:pPr>
        <w:rPr>
          <w:color w:val="000000" w:themeColor="text1"/>
          <w:szCs w:val="21"/>
        </w:rPr>
      </w:pPr>
    </w:p>
    <w:p w14:paraId="7EDB415A" w14:textId="77777777" w:rsidR="00F67A8B" w:rsidRPr="00426C9C" w:rsidRDefault="00F67A8B" w:rsidP="003F6FBE">
      <w:pPr>
        <w:rPr>
          <w:color w:val="000000" w:themeColor="text1"/>
          <w:szCs w:val="21"/>
        </w:rPr>
      </w:pPr>
    </w:p>
    <w:p w14:paraId="3C67230A" w14:textId="77777777" w:rsidR="003F6FBE" w:rsidRPr="00426C9C" w:rsidRDefault="003F6FBE" w:rsidP="003F6FBE">
      <w:pPr>
        <w:rPr>
          <w:color w:val="000000" w:themeColor="text1"/>
          <w:szCs w:val="21"/>
        </w:rPr>
      </w:pPr>
    </w:p>
    <w:p w14:paraId="5BB80E86" w14:textId="77777777"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14:paraId="3F1206FE" w14:textId="77777777"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14:paraId="31A30FB9" w14:textId="77777777" w:rsidR="003F6FBE" w:rsidRPr="00426C9C" w:rsidRDefault="003F6FBE" w:rsidP="004D15E5">
      <w:pPr>
        <w:rPr>
          <w:color w:val="000000" w:themeColor="text1"/>
          <w:szCs w:val="21"/>
        </w:rPr>
      </w:pPr>
    </w:p>
    <w:p w14:paraId="579EF0B1" w14:textId="77777777" w:rsidR="00364026" w:rsidRPr="00426C9C" w:rsidRDefault="00364026" w:rsidP="003F6FBE">
      <w:pPr>
        <w:rPr>
          <w:color w:val="000000" w:themeColor="text1"/>
          <w:szCs w:val="21"/>
        </w:rPr>
      </w:pPr>
    </w:p>
    <w:p w14:paraId="078490E5" w14:textId="77777777" w:rsidR="003F6FBE" w:rsidRPr="00426C9C" w:rsidRDefault="003F6FBE" w:rsidP="003F6FBE">
      <w:pPr>
        <w:rPr>
          <w:color w:val="000000" w:themeColor="text1"/>
          <w:szCs w:val="21"/>
        </w:rPr>
      </w:pPr>
    </w:p>
    <w:p w14:paraId="03B74576" w14:textId="77777777" w:rsidR="003F6FBE" w:rsidRPr="00426C9C" w:rsidRDefault="003F6FBE" w:rsidP="003F6FBE">
      <w:pPr>
        <w:rPr>
          <w:color w:val="000000" w:themeColor="text1"/>
          <w:szCs w:val="21"/>
        </w:rPr>
      </w:pPr>
    </w:p>
    <w:p w14:paraId="28F0700C" w14:textId="77777777" w:rsidR="003F6FBE" w:rsidRPr="00426C9C" w:rsidRDefault="003F6FBE" w:rsidP="003F6FBE">
      <w:pPr>
        <w:rPr>
          <w:color w:val="000000" w:themeColor="text1"/>
          <w:szCs w:val="21"/>
        </w:rPr>
      </w:pPr>
    </w:p>
    <w:p w14:paraId="2B074E55" w14:textId="77777777" w:rsidR="003F6FBE" w:rsidRPr="00426C9C" w:rsidRDefault="003F6FBE" w:rsidP="00062406">
      <w:pPr>
        <w:jc w:val="center"/>
        <w:rPr>
          <w:b/>
          <w:color w:val="000000" w:themeColor="text1"/>
          <w:sz w:val="32"/>
          <w:szCs w:val="32"/>
          <w:u w:val="single"/>
        </w:rPr>
      </w:pPr>
      <w:r w:rsidRPr="00CB1106">
        <w:rPr>
          <w:rFonts w:ascii="黑体" w:eastAsia="黑体" w:hint="eastAsia"/>
          <w:b/>
          <w:color w:val="000000" w:themeColor="text1"/>
          <w:spacing w:val="53"/>
          <w:kern w:val="0"/>
          <w:sz w:val="32"/>
          <w:szCs w:val="32"/>
          <w:fitText w:val="1605" w:id="210591488"/>
          <w:rPrChange w:id="0" w:author="HGJ" w:date="2017-04-10T15:42:00Z">
            <w:rPr>
              <w:rFonts w:ascii="黑体" w:eastAsia="黑体" w:hint="eastAsia"/>
              <w:b/>
              <w:color w:val="000000" w:themeColor="text1"/>
              <w:spacing w:val="53"/>
              <w:kern w:val="0"/>
              <w:sz w:val="32"/>
              <w:szCs w:val="32"/>
            </w:rPr>
          </w:rPrChange>
        </w:rPr>
        <w:t>专业名</w:t>
      </w:r>
      <w:r w:rsidRPr="00CB1106">
        <w:rPr>
          <w:rFonts w:ascii="黑体" w:eastAsia="黑体" w:hint="eastAsia"/>
          <w:b/>
          <w:color w:val="000000" w:themeColor="text1"/>
          <w:spacing w:val="1"/>
          <w:kern w:val="0"/>
          <w:sz w:val="32"/>
          <w:szCs w:val="32"/>
          <w:fitText w:val="1605" w:id="210591488"/>
          <w:rPrChange w:id="1" w:author="HGJ" w:date="2017-04-10T15:42:00Z">
            <w:rPr>
              <w:rFonts w:ascii="黑体" w:eastAsia="黑体" w:hint="eastAsia"/>
              <w:b/>
              <w:color w:val="000000" w:themeColor="text1"/>
              <w:spacing w:val="1"/>
              <w:kern w:val="0"/>
              <w:sz w:val="32"/>
              <w:szCs w:val="32"/>
            </w:rPr>
          </w:rPrChange>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14:paraId="5254E1C7" w14:textId="77777777" w:rsidR="003F6FBE" w:rsidRPr="00426C9C" w:rsidRDefault="003F6FBE" w:rsidP="003F6FBE">
      <w:pPr>
        <w:jc w:val="center"/>
        <w:rPr>
          <w:color w:val="000000" w:themeColor="text1"/>
          <w:sz w:val="32"/>
          <w:szCs w:val="32"/>
        </w:rPr>
      </w:pPr>
    </w:p>
    <w:p w14:paraId="1D667366" w14:textId="77777777"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黄功俊</w:t>
      </w:r>
      <w:r w:rsidR="00062406" w:rsidRPr="00426C9C">
        <w:rPr>
          <w:rFonts w:hint="eastAsia"/>
          <w:b/>
          <w:color w:val="000000" w:themeColor="text1"/>
          <w:sz w:val="32"/>
          <w:szCs w:val="32"/>
          <w:u w:val="single"/>
        </w:rPr>
        <w:t xml:space="preserve">   </w:t>
      </w:r>
    </w:p>
    <w:p w14:paraId="7E65DD4D" w14:textId="77777777" w:rsidR="003F6FBE" w:rsidRPr="00426C9C" w:rsidRDefault="003F6FBE" w:rsidP="003F6FBE">
      <w:pPr>
        <w:jc w:val="center"/>
        <w:rPr>
          <w:color w:val="000000" w:themeColor="text1"/>
          <w:sz w:val="32"/>
          <w:szCs w:val="32"/>
        </w:rPr>
      </w:pPr>
    </w:p>
    <w:p w14:paraId="24E7DD98" w14:textId="77777777" w:rsidR="003F6FBE" w:rsidRPr="00426C9C" w:rsidRDefault="003F6FBE" w:rsidP="00062406">
      <w:pPr>
        <w:jc w:val="center"/>
        <w:rPr>
          <w:b/>
          <w:color w:val="000000" w:themeColor="text1"/>
          <w:szCs w:val="21"/>
          <w:u w:val="single"/>
        </w:rPr>
      </w:pPr>
      <w:r w:rsidRPr="00CB1106">
        <w:rPr>
          <w:rFonts w:ascii="黑体" w:eastAsia="黑体" w:hint="eastAsia"/>
          <w:b/>
          <w:color w:val="000000" w:themeColor="text1"/>
          <w:spacing w:val="53"/>
          <w:kern w:val="0"/>
          <w:sz w:val="32"/>
          <w:szCs w:val="32"/>
          <w:fitText w:val="1605" w:id="210591489"/>
          <w:rPrChange w:id="2" w:author="HGJ" w:date="2017-04-10T15:42:00Z">
            <w:rPr>
              <w:rFonts w:ascii="黑体" w:eastAsia="黑体" w:hint="eastAsia"/>
              <w:b/>
              <w:color w:val="000000" w:themeColor="text1"/>
              <w:spacing w:val="53"/>
              <w:kern w:val="0"/>
              <w:sz w:val="32"/>
              <w:szCs w:val="32"/>
            </w:rPr>
          </w:rPrChange>
        </w:rPr>
        <w:t>导师姓</w:t>
      </w:r>
      <w:r w:rsidRPr="00CB1106">
        <w:rPr>
          <w:rFonts w:ascii="黑体" w:eastAsia="黑体" w:hint="eastAsia"/>
          <w:b/>
          <w:color w:val="000000" w:themeColor="text1"/>
          <w:spacing w:val="1"/>
          <w:kern w:val="0"/>
          <w:sz w:val="32"/>
          <w:szCs w:val="32"/>
          <w:fitText w:val="1605" w:id="210591489"/>
          <w:rPrChange w:id="3" w:author="HGJ" w:date="2017-04-10T15:42:00Z">
            <w:rPr>
              <w:rFonts w:ascii="黑体" w:eastAsia="黑体" w:hint="eastAsia"/>
              <w:b/>
              <w:color w:val="000000" w:themeColor="text1"/>
              <w:spacing w:val="1"/>
              <w:kern w:val="0"/>
              <w:sz w:val="32"/>
              <w:szCs w:val="32"/>
            </w:rPr>
          </w:rPrChange>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14:paraId="6E2CC531" w14:textId="77777777" w:rsidR="003F6FBE" w:rsidRPr="00426C9C" w:rsidRDefault="003F6FBE" w:rsidP="003F6FBE">
      <w:pPr>
        <w:rPr>
          <w:color w:val="000000" w:themeColor="text1"/>
          <w:szCs w:val="21"/>
        </w:rPr>
      </w:pPr>
    </w:p>
    <w:p w14:paraId="4695D2C0" w14:textId="77777777" w:rsidR="003F6FBE" w:rsidRPr="00426C9C" w:rsidRDefault="003F6FBE" w:rsidP="003F6FBE">
      <w:pPr>
        <w:rPr>
          <w:color w:val="000000" w:themeColor="text1"/>
          <w:szCs w:val="21"/>
        </w:rPr>
      </w:pPr>
    </w:p>
    <w:p w14:paraId="7CC2E397" w14:textId="77777777" w:rsidR="003F6FBE" w:rsidRPr="00426C9C" w:rsidRDefault="003F6FBE" w:rsidP="003F6FBE">
      <w:pPr>
        <w:rPr>
          <w:color w:val="000000" w:themeColor="text1"/>
          <w:szCs w:val="21"/>
        </w:rPr>
      </w:pPr>
    </w:p>
    <w:p w14:paraId="5BA221DF" w14:textId="77777777" w:rsidR="003F6FBE" w:rsidRPr="00426C9C" w:rsidRDefault="003F6FBE" w:rsidP="003F6FBE">
      <w:pPr>
        <w:rPr>
          <w:color w:val="000000" w:themeColor="text1"/>
          <w:szCs w:val="21"/>
        </w:rPr>
      </w:pPr>
    </w:p>
    <w:p w14:paraId="75FA5854" w14:textId="77777777" w:rsidR="003F6FBE" w:rsidRPr="00426C9C" w:rsidRDefault="003F6FBE" w:rsidP="003F6FBE">
      <w:pPr>
        <w:rPr>
          <w:color w:val="000000" w:themeColor="text1"/>
          <w:szCs w:val="21"/>
          <w:u w:val="single"/>
        </w:rPr>
      </w:pPr>
      <w:r w:rsidRPr="00426C9C">
        <w:rPr>
          <w:color w:val="000000" w:themeColor="text1"/>
          <w:szCs w:val="21"/>
          <w:u w:val="single"/>
        </w:rPr>
        <w:t xml:space="preserve">                 </w:t>
      </w:r>
    </w:p>
    <w:p w14:paraId="201B7312" w14:textId="77777777"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14:paraId="581A4A63" w14:textId="77777777"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14:paraId="03A4916F" w14:textId="77777777" w:rsidR="00EA68EC" w:rsidRPr="00426C9C" w:rsidRDefault="00EA68EC" w:rsidP="00EA68EC">
      <w:pPr>
        <w:jc w:val="center"/>
        <w:rPr>
          <w:rFonts w:eastAsia="黑体"/>
          <w:b/>
          <w:color w:val="000000" w:themeColor="text1"/>
          <w:szCs w:val="21"/>
        </w:rPr>
      </w:pPr>
    </w:p>
    <w:p w14:paraId="5B6BFE27" w14:textId="77777777"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14:paraId="59020C29" w14:textId="77777777" w:rsidR="00364026" w:rsidRPr="00426C9C" w:rsidRDefault="00364026" w:rsidP="00364026">
      <w:pPr>
        <w:ind w:firstLine="600"/>
        <w:jc w:val="center"/>
        <w:rPr>
          <w:rFonts w:eastAsia="黑体"/>
          <w:color w:val="000000" w:themeColor="text1"/>
          <w:szCs w:val="21"/>
        </w:rPr>
      </w:pPr>
    </w:p>
    <w:p w14:paraId="3E99739C" w14:textId="77777777"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14:paraId="1FF50509" w14:textId="77777777"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14:paraId="15CEEA30" w14:textId="77777777"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14:paraId="3DFAE497" w14:textId="77777777"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14:paraId="5D2054B0" w14:textId="77777777" w:rsidR="00364026" w:rsidRPr="00426C9C" w:rsidRDefault="00364026" w:rsidP="00364026">
      <w:pPr>
        <w:ind w:firstLine="600"/>
        <w:jc w:val="center"/>
        <w:rPr>
          <w:rFonts w:eastAsia="黑体"/>
          <w:color w:val="000000" w:themeColor="text1"/>
          <w:szCs w:val="21"/>
        </w:rPr>
      </w:pPr>
    </w:p>
    <w:p w14:paraId="3C5DC9FE" w14:textId="77777777" w:rsidR="00364026" w:rsidRPr="00426C9C" w:rsidRDefault="00364026" w:rsidP="00364026">
      <w:pPr>
        <w:ind w:firstLine="600"/>
        <w:jc w:val="center"/>
        <w:rPr>
          <w:rFonts w:eastAsia="黑体"/>
          <w:color w:val="000000" w:themeColor="text1"/>
          <w:szCs w:val="21"/>
        </w:rPr>
      </w:pPr>
    </w:p>
    <w:p w14:paraId="751AD7E2" w14:textId="77777777"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14:paraId="21D8E54D" w14:textId="77777777"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14:paraId="18E1798A" w14:textId="77777777" w:rsidR="00364026" w:rsidRPr="00426C9C" w:rsidRDefault="00364026" w:rsidP="00364026">
      <w:pPr>
        <w:ind w:firstLine="640"/>
        <w:jc w:val="center"/>
        <w:rPr>
          <w:rFonts w:eastAsia="黑体"/>
          <w:color w:val="000000" w:themeColor="text1"/>
          <w:sz w:val="32"/>
          <w:szCs w:val="32"/>
        </w:rPr>
      </w:pPr>
    </w:p>
    <w:p w14:paraId="1D007050" w14:textId="77777777"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14:paraId="34E163FC" w14:textId="77777777"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14:paraId="45C599DB" w14:textId="77777777"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14:paraId="48AC4232" w14:textId="77777777"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14:paraId="137457A0" w14:textId="77777777" w:rsidR="00364026" w:rsidRPr="00426C9C" w:rsidRDefault="00364026" w:rsidP="00364026">
      <w:pPr>
        <w:ind w:firstLine="640"/>
        <w:jc w:val="center"/>
        <w:rPr>
          <w:rFonts w:eastAsia="黑体"/>
          <w:color w:val="000000" w:themeColor="text1"/>
          <w:sz w:val="32"/>
          <w:szCs w:val="32"/>
        </w:rPr>
      </w:pPr>
    </w:p>
    <w:p w14:paraId="71525855" w14:textId="77777777"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14:paraId="7F13B275" w14:textId="77777777"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14:paraId="31B21CD4" w14:textId="77777777"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14:paraId="1908C144" w14:textId="77777777" w:rsidR="00EA68EC" w:rsidRPr="00426C9C" w:rsidRDefault="00EA68EC" w:rsidP="00EA68EC">
      <w:pPr>
        <w:jc w:val="center"/>
        <w:rPr>
          <w:rFonts w:eastAsia="黑体"/>
          <w:b/>
          <w:color w:val="000000" w:themeColor="text1"/>
          <w:szCs w:val="21"/>
        </w:rPr>
      </w:pPr>
    </w:p>
    <w:p w14:paraId="7FEB15C8" w14:textId="77777777"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14:paraId="78AF8FD1" w14:textId="77777777" w:rsidR="00601ED9" w:rsidRPr="00426C9C" w:rsidRDefault="00601ED9" w:rsidP="00893D28">
      <w:pPr>
        <w:spacing w:beforeLines="50" w:before="156" w:afterLines="50" w:after="156" w:line="360" w:lineRule="auto"/>
        <w:jc w:val="center"/>
        <w:rPr>
          <w:color w:val="000000" w:themeColor="text1"/>
          <w:szCs w:val="21"/>
        </w:rPr>
      </w:pPr>
    </w:p>
    <w:p w14:paraId="022D3001" w14:textId="77777777"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14:paraId="1A973935" w14:textId="77777777"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14:paraId="367A6B7E" w14:textId="77777777"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117A84F6" w14:textId="77777777" w:rsidR="00893D28" w:rsidRPr="00426C9C" w:rsidRDefault="00893D28" w:rsidP="00893D28">
      <w:pPr>
        <w:spacing w:beforeLines="50" w:before="156" w:afterLines="50" w:after="156" w:line="360" w:lineRule="auto"/>
        <w:rPr>
          <w:color w:val="000000" w:themeColor="text1"/>
          <w:szCs w:val="21"/>
        </w:rPr>
      </w:pPr>
    </w:p>
    <w:p w14:paraId="244B9016" w14:textId="77777777"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14:paraId="01E350BF" w14:textId="77777777" w:rsidR="00893D28" w:rsidRPr="00426C9C" w:rsidRDefault="00893D28" w:rsidP="00893D28">
      <w:pPr>
        <w:spacing w:beforeLines="50" w:before="156" w:afterLines="50" w:after="156" w:line="360" w:lineRule="auto"/>
        <w:rPr>
          <w:color w:val="000000" w:themeColor="text1"/>
          <w:szCs w:val="21"/>
        </w:rPr>
      </w:pPr>
    </w:p>
    <w:p w14:paraId="089D5E12" w14:textId="77777777" w:rsidR="00893D28" w:rsidRPr="00426C9C" w:rsidRDefault="00893D28" w:rsidP="00893D28">
      <w:pPr>
        <w:spacing w:beforeLines="50" w:before="156" w:afterLines="50" w:after="156" w:line="360" w:lineRule="auto"/>
        <w:rPr>
          <w:color w:val="000000" w:themeColor="text1"/>
          <w:szCs w:val="21"/>
        </w:rPr>
      </w:pPr>
    </w:p>
    <w:p w14:paraId="182E923D" w14:textId="77777777"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14:paraId="4DACF362" w14:textId="77777777" w:rsidR="00893D28" w:rsidRPr="00426C9C" w:rsidRDefault="00893D28" w:rsidP="00893D28">
      <w:pPr>
        <w:spacing w:beforeLines="50" w:before="156" w:afterLines="50" w:after="156" w:line="360" w:lineRule="auto"/>
        <w:rPr>
          <w:color w:val="000000" w:themeColor="text1"/>
          <w:szCs w:val="21"/>
        </w:rPr>
      </w:pPr>
    </w:p>
    <w:p w14:paraId="7F01E142" w14:textId="77777777"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14:paraId="062BA3A8" w14:textId="77777777" w:rsidR="00893D28" w:rsidRPr="00426C9C" w:rsidRDefault="00893D28" w:rsidP="00893D28">
      <w:pPr>
        <w:spacing w:beforeLines="50" w:before="156" w:afterLines="50" w:after="156" w:line="360" w:lineRule="auto"/>
        <w:rPr>
          <w:color w:val="000000" w:themeColor="text1"/>
          <w:szCs w:val="21"/>
        </w:rPr>
      </w:pPr>
    </w:p>
    <w:p w14:paraId="53320F1D" w14:textId="77777777"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14:paraId="427AB662" w14:textId="77777777"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14:paraId="78B3A830" w14:textId="77777777" w:rsidR="003F6FBE" w:rsidRPr="00426C9C" w:rsidRDefault="00275B4E" w:rsidP="00362710">
      <w:pPr>
        <w:pStyle w:val="ab"/>
        <w:rPr>
          <w:color w:val="000000" w:themeColor="text1"/>
          <w:sz w:val="21"/>
          <w:szCs w:val="21"/>
        </w:rPr>
      </w:pPr>
      <w:bookmarkStart w:id="4" w:name="_Toc479259620"/>
      <w:r w:rsidRPr="00426C9C">
        <w:rPr>
          <w:rFonts w:hint="eastAsia"/>
          <w:color w:val="000000" w:themeColor="text1"/>
          <w:sz w:val="21"/>
          <w:szCs w:val="21"/>
        </w:rPr>
        <w:lastRenderedPageBreak/>
        <w:t>摘要</w:t>
      </w:r>
      <w:bookmarkEnd w:id="4"/>
    </w:p>
    <w:p w14:paraId="1F482A6F" w14:textId="77777777"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w:t>
      </w:r>
      <w:del w:id="5" w:author="Alex Lee" w:date="2017-04-10T10:41:00Z">
        <w:r w:rsidRPr="00426C9C" w:rsidDel="000532CB">
          <w:rPr>
            <w:rFonts w:hint="eastAsia"/>
            <w:color w:val="000000" w:themeColor="text1"/>
            <w:szCs w:val="21"/>
          </w:rPr>
          <w:delText>物质文化和</w:delText>
        </w:r>
      </w:del>
      <w:r w:rsidRPr="00426C9C">
        <w:rPr>
          <w:rFonts w:hint="eastAsia"/>
          <w:color w:val="000000" w:themeColor="text1"/>
          <w:szCs w:val="21"/>
        </w:rPr>
        <w:t>生活水平的不断提高，人们对居住</w:t>
      </w:r>
      <w:ins w:id="6" w:author="Alex Lee" w:date="2017-04-10T10:42:00Z">
        <w:r w:rsidR="000532CB">
          <w:rPr>
            <w:rFonts w:hint="eastAsia"/>
            <w:color w:val="000000" w:themeColor="text1"/>
            <w:szCs w:val="21"/>
          </w:rPr>
          <w:t>舒适</w:t>
        </w:r>
      </w:ins>
      <w:ins w:id="7" w:author="Alex Lee" w:date="2017-04-10T10:41:00Z">
        <w:r w:rsidR="000532CB">
          <w:rPr>
            <w:rFonts w:hint="eastAsia"/>
            <w:color w:val="000000" w:themeColor="text1"/>
            <w:szCs w:val="21"/>
          </w:rPr>
          <w:t>性的要求越来越高，</w:t>
        </w:r>
      </w:ins>
      <w:ins w:id="8" w:author="Alex Lee" w:date="2017-04-10T10:42:00Z">
        <w:r w:rsidR="000532CB">
          <w:rPr>
            <w:rFonts w:hint="eastAsia"/>
            <w:color w:val="000000" w:themeColor="text1"/>
            <w:szCs w:val="21"/>
          </w:rPr>
          <w:t>声环境质量</w:t>
        </w:r>
      </w:ins>
      <w:ins w:id="9" w:author="Alex Lee" w:date="2017-04-10T10:43:00Z">
        <w:r w:rsidR="000532CB">
          <w:rPr>
            <w:rFonts w:hint="eastAsia"/>
            <w:color w:val="000000" w:themeColor="text1"/>
            <w:szCs w:val="21"/>
          </w:rPr>
          <w:t>是居住舒适性的重要指示参数之一，随着城镇化进程的</w:t>
        </w:r>
      </w:ins>
      <w:ins w:id="10" w:author="Alex Lee" w:date="2017-04-10T10:44:00Z">
        <w:r w:rsidR="000532CB">
          <w:rPr>
            <w:rFonts w:hint="eastAsia"/>
            <w:color w:val="000000" w:themeColor="text1"/>
            <w:szCs w:val="21"/>
          </w:rPr>
          <w:t>推进</w:t>
        </w:r>
      </w:ins>
      <w:ins w:id="11" w:author="Alex Lee" w:date="2017-04-10T10:43:00Z">
        <w:r w:rsidR="000532CB">
          <w:rPr>
            <w:rFonts w:hint="eastAsia"/>
            <w:color w:val="000000" w:themeColor="text1"/>
            <w:szCs w:val="21"/>
          </w:rPr>
          <w:t>，</w:t>
        </w:r>
      </w:ins>
      <w:ins w:id="12" w:author="Alex Lee" w:date="2017-04-10T10:44:00Z">
        <w:r w:rsidR="000532CB">
          <w:rPr>
            <w:rFonts w:hint="eastAsia"/>
            <w:color w:val="000000" w:themeColor="text1"/>
            <w:szCs w:val="21"/>
          </w:rPr>
          <w:t>噪声污染问题也已经由城市扩展到乡村。在美丽</w:t>
        </w:r>
      </w:ins>
      <w:ins w:id="13" w:author="Alex Lee" w:date="2017-04-10T10:45:00Z">
        <w:r w:rsidR="000532CB">
          <w:rPr>
            <w:rFonts w:hint="eastAsia"/>
            <w:color w:val="000000" w:themeColor="text1"/>
            <w:szCs w:val="21"/>
          </w:rPr>
          <w:t>乡村建设中，必须重视噪声污染控制及声环境质量提升。</w:t>
        </w:r>
      </w:ins>
      <w:del w:id="14" w:author="Alex Lee" w:date="2017-04-10T10:41:00Z">
        <w:r w:rsidRPr="00426C9C" w:rsidDel="000532CB">
          <w:rPr>
            <w:rFonts w:hint="eastAsia"/>
            <w:color w:val="000000" w:themeColor="text1"/>
            <w:szCs w:val="21"/>
          </w:rPr>
          <w:delText>区舒适性提出了越来越高的要求，</w:delText>
        </w:r>
      </w:del>
      <w:del w:id="15" w:author="Alex Lee" w:date="2017-04-10T10:46:00Z">
        <w:r w:rsidRPr="00426C9C" w:rsidDel="000532CB">
          <w:rPr>
            <w:rFonts w:hint="eastAsia"/>
            <w:color w:val="000000" w:themeColor="text1"/>
            <w:szCs w:val="21"/>
          </w:rPr>
          <w:delText>以往对噪声污染问题并不关注的乡村地区的居民，对噪声污染控制的需求也在不断的增加，</w:delText>
        </w:r>
        <w:r w:rsidR="000D1C62" w:rsidRPr="00426C9C" w:rsidDel="000532CB">
          <w:rPr>
            <w:rFonts w:hint="eastAsia"/>
            <w:color w:val="000000" w:themeColor="text1"/>
            <w:szCs w:val="21"/>
          </w:rPr>
          <w:delText>乡村噪声污染问题日渐凸显</w:delText>
        </w:r>
        <w:r w:rsidRPr="00426C9C" w:rsidDel="000532CB">
          <w:rPr>
            <w:rFonts w:hint="eastAsia"/>
            <w:color w:val="000000" w:themeColor="text1"/>
            <w:szCs w:val="21"/>
          </w:rPr>
          <w:delText>。</w:delText>
        </w:r>
        <w:r w:rsidR="004C78A6" w:rsidRPr="00426C9C" w:rsidDel="000532CB">
          <w:rPr>
            <w:color w:val="000000" w:themeColor="text1"/>
            <w:szCs w:val="21"/>
          </w:rPr>
          <w:delText>在过去的乡村环境建设中，对于声环境的重视程度远远不够，只有在发现环境噪声超标时，才会对区域声环境进行治理。</w:delText>
        </w:r>
        <w:r w:rsidR="0080202E" w:rsidRPr="00426C9C" w:rsidDel="000532CB">
          <w:rPr>
            <w:rFonts w:hint="eastAsia"/>
            <w:color w:val="000000" w:themeColor="text1"/>
            <w:szCs w:val="21"/>
          </w:rPr>
          <w:delText>美丽乡村建设中</w:delText>
        </w:r>
        <w:r w:rsidR="00F803A4" w:rsidDel="000532CB">
          <w:rPr>
            <w:rFonts w:hint="eastAsia"/>
            <w:color w:val="000000" w:themeColor="text1"/>
            <w:szCs w:val="21"/>
          </w:rPr>
          <w:delText>，</w:delText>
        </w:r>
        <w:r w:rsidR="0080202E" w:rsidRPr="00426C9C" w:rsidDel="000532CB">
          <w:rPr>
            <w:rFonts w:hint="eastAsia"/>
            <w:color w:val="000000" w:themeColor="text1"/>
            <w:szCs w:val="21"/>
          </w:rPr>
          <w:delText>如何营造舒适、良好的乡村声环境是亟待解决的重要问题之一</w:delText>
        </w:r>
        <w:r w:rsidRPr="00426C9C" w:rsidDel="000532CB">
          <w:rPr>
            <w:rFonts w:hint="eastAsia"/>
            <w:color w:val="000000" w:themeColor="text1"/>
            <w:szCs w:val="21"/>
          </w:rPr>
          <w:delText>。</w:delText>
        </w:r>
      </w:del>
    </w:p>
    <w:p w14:paraId="2E909481" w14:textId="77777777" w:rsidR="000532CB" w:rsidRDefault="00817B89" w:rsidP="000532CB">
      <w:pPr>
        <w:pStyle w:val="aa"/>
        <w:ind w:firstLine="420"/>
        <w:rPr>
          <w:ins w:id="16" w:author="Alex Lee" w:date="2017-04-10T10:54:00Z"/>
          <w:color w:val="000000" w:themeColor="text1"/>
          <w:szCs w:val="21"/>
        </w:rPr>
      </w:pPr>
      <w:r w:rsidRPr="00426C9C">
        <w:rPr>
          <w:color w:val="000000" w:themeColor="text1"/>
          <w:szCs w:val="21"/>
        </w:rPr>
        <w:t>长三角地区</w:t>
      </w:r>
      <w:del w:id="17" w:author="Alex Lee" w:date="2017-04-10T10:46:00Z">
        <w:r w:rsidRPr="00426C9C" w:rsidDel="000532CB">
          <w:rPr>
            <w:color w:val="000000" w:themeColor="text1"/>
            <w:szCs w:val="21"/>
          </w:rPr>
          <w:delText>由于</w:delText>
        </w:r>
      </w:del>
      <w:r w:rsidRPr="00426C9C">
        <w:rPr>
          <w:color w:val="000000" w:themeColor="text1"/>
          <w:szCs w:val="21"/>
        </w:rPr>
        <w:t>经济发</w:t>
      </w:r>
      <w:ins w:id="18" w:author="Alex Lee" w:date="2017-04-10T10:46:00Z">
        <w:r w:rsidR="000532CB">
          <w:rPr>
            <w:rFonts w:hint="eastAsia"/>
            <w:color w:val="000000" w:themeColor="text1"/>
            <w:szCs w:val="21"/>
          </w:rPr>
          <w:t>达</w:t>
        </w:r>
      </w:ins>
      <w:del w:id="19" w:author="Alex Lee" w:date="2017-04-10T10:46:00Z">
        <w:r w:rsidRPr="00426C9C" w:rsidDel="000532CB">
          <w:rPr>
            <w:color w:val="000000" w:themeColor="text1"/>
            <w:szCs w:val="21"/>
          </w:rPr>
          <w:delText>展较为迅速</w:delText>
        </w:r>
      </w:del>
      <w:r w:rsidR="00450D83" w:rsidRPr="00426C9C">
        <w:rPr>
          <w:color w:val="000000" w:themeColor="text1"/>
          <w:szCs w:val="21"/>
        </w:rPr>
        <w:t>，</w:t>
      </w:r>
      <w:ins w:id="20" w:author="Alex Lee" w:date="2017-04-10T10:46:00Z">
        <w:r w:rsidR="000532CB">
          <w:rPr>
            <w:rFonts w:hint="eastAsia"/>
            <w:color w:val="000000" w:themeColor="text1"/>
            <w:szCs w:val="21"/>
          </w:rPr>
          <w:t>人口</w:t>
        </w:r>
      </w:ins>
      <w:ins w:id="21" w:author="Alex Lee" w:date="2017-04-10T10:47:00Z">
        <w:r w:rsidR="000532CB">
          <w:rPr>
            <w:rFonts w:hint="eastAsia"/>
            <w:color w:val="000000" w:themeColor="text1"/>
            <w:szCs w:val="21"/>
          </w:rPr>
          <w:t>集聚</w:t>
        </w:r>
      </w:ins>
      <w:ins w:id="22" w:author="Alex Lee" w:date="2017-04-10T10:46:00Z">
        <w:r w:rsidR="000532CB">
          <w:rPr>
            <w:rFonts w:hint="eastAsia"/>
            <w:color w:val="000000" w:themeColor="text1"/>
            <w:szCs w:val="21"/>
          </w:rPr>
          <w:t>，水网</w:t>
        </w:r>
      </w:ins>
      <w:ins w:id="23" w:author="Alex Lee" w:date="2017-04-10T10:47:00Z">
        <w:r w:rsidR="000532CB">
          <w:rPr>
            <w:rFonts w:hint="eastAsia"/>
            <w:color w:val="000000" w:themeColor="text1"/>
            <w:szCs w:val="21"/>
          </w:rPr>
          <w:t>密集，仍然保留下来的村庄将</w:t>
        </w:r>
      </w:ins>
      <w:del w:id="24" w:author="Alex Lee" w:date="2017-04-10T10:46:00Z">
        <w:r w:rsidR="00450D83" w:rsidRPr="00426C9C" w:rsidDel="000532CB">
          <w:rPr>
            <w:color w:val="000000" w:themeColor="text1"/>
            <w:szCs w:val="21"/>
          </w:rPr>
          <w:delText>长三角</w:delText>
        </w:r>
      </w:del>
      <w:del w:id="25" w:author="Alex Lee" w:date="2017-04-10T10:48:00Z">
        <w:r w:rsidR="00450D83" w:rsidRPr="00426C9C" w:rsidDel="000532CB">
          <w:rPr>
            <w:color w:val="000000" w:themeColor="text1"/>
            <w:szCs w:val="21"/>
          </w:rPr>
          <w:delText>富水乡村</w:delText>
        </w:r>
      </w:del>
      <w:r w:rsidR="00450D83" w:rsidRPr="00426C9C">
        <w:rPr>
          <w:color w:val="000000" w:themeColor="text1"/>
          <w:szCs w:val="21"/>
        </w:rPr>
        <w:t>将承载越来越多的休闲养生</w:t>
      </w:r>
      <w:del w:id="26" w:author="Alex Lee" w:date="2017-04-10T10:48:00Z">
        <w:r w:rsidR="00450D83" w:rsidRPr="00426C9C" w:rsidDel="000532CB">
          <w:rPr>
            <w:color w:val="000000" w:themeColor="text1"/>
            <w:szCs w:val="21"/>
          </w:rPr>
          <w:delText>方面的</w:delText>
        </w:r>
      </w:del>
      <w:r w:rsidR="00450D83" w:rsidRPr="00426C9C">
        <w:rPr>
          <w:color w:val="000000" w:themeColor="text1"/>
          <w:szCs w:val="21"/>
        </w:rPr>
        <w:t>需求</w:t>
      </w:r>
      <w:r w:rsidR="00B5495A" w:rsidRPr="00426C9C">
        <w:rPr>
          <w:color w:val="000000" w:themeColor="text1"/>
          <w:szCs w:val="21"/>
        </w:rPr>
        <w:t>，这对乡村环境</w:t>
      </w:r>
      <w:ins w:id="27" w:author="Alex Lee" w:date="2017-04-10T10:48:00Z">
        <w:r w:rsidR="000532CB">
          <w:rPr>
            <w:rFonts w:hint="eastAsia"/>
            <w:color w:val="000000" w:themeColor="text1"/>
            <w:szCs w:val="21"/>
          </w:rPr>
          <w:t>质量</w:t>
        </w:r>
      </w:ins>
      <w:del w:id="28" w:author="Alex Lee" w:date="2017-04-10T10:48:00Z">
        <w:r w:rsidR="00B5495A" w:rsidRPr="00426C9C" w:rsidDel="000532CB">
          <w:rPr>
            <w:color w:val="000000" w:themeColor="text1"/>
            <w:szCs w:val="21"/>
          </w:rPr>
          <w:delText>就有着很高</w:delText>
        </w:r>
      </w:del>
      <w:r w:rsidR="00B5495A" w:rsidRPr="00426C9C">
        <w:rPr>
          <w:color w:val="000000" w:themeColor="text1"/>
          <w:szCs w:val="21"/>
        </w:rPr>
        <w:t>的要求</w:t>
      </w:r>
      <w:ins w:id="29" w:author="Alex Lee" w:date="2017-04-10T10:48:00Z">
        <w:r w:rsidR="000532CB">
          <w:rPr>
            <w:rFonts w:hint="eastAsia"/>
            <w:color w:val="000000" w:themeColor="text1"/>
            <w:szCs w:val="21"/>
          </w:rPr>
          <w:t>也就越高</w:t>
        </w:r>
      </w:ins>
      <w:r w:rsidR="00B5495A" w:rsidRPr="00426C9C">
        <w:rPr>
          <w:color w:val="000000" w:themeColor="text1"/>
          <w:szCs w:val="21"/>
        </w:rPr>
        <w:t>。</w:t>
      </w:r>
      <w:r w:rsidR="00080923" w:rsidRPr="00426C9C">
        <w:rPr>
          <w:color w:val="000000" w:themeColor="text1"/>
          <w:szCs w:val="21"/>
        </w:rPr>
        <w:t>本文选取了两个</w:t>
      </w:r>
      <w:del w:id="30" w:author="Alex Lee" w:date="2017-04-10T10:49:00Z">
        <w:r w:rsidR="00080923" w:rsidRPr="00426C9C" w:rsidDel="000532CB">
          <w:rPr>
            <w:color w:val="000000" w:themeColor="text1"/>
            <w:szCs w:val="21"/>
          </w:rPr>
          <w:delText>长三角</w:delText>
        </w:r>
      </w:del>
      <w:r w:rsidR="00080923" w:rsidRPr="00426C9C">
        <w:rPr>
          <w:color w:val="000000" w:themeColor="text1"/>
          <w:szCs w:val="21"/>
        </w:rPr>
        <w:t>典型富水乡村</w:t>
      </w:r>
      <w:del w:id="31" w:author="Alex Lee" w:date="2017-04-10T10:49:00Z">
        <w:r w:rsidR="00080923" w:rsidRPr="00426C9C" w:rsidDel="000532CB">
          <w:rPr>
            <w:color w:val="000000" w:themeColor="text1"/>
            <w:szCs w:val="21"/>
          </w:rPr>
          <w:delText>作为主要研究对象</w:delText>
        </w:r>
      </w:del>
      <w:r w:rsidR="005923B0" w:rsidRPr="00426C9C">
        <w:rPr>
          <w:color w:val="000000" w:themeColor="text1"/>
          <w:szCs w:val="21"/>
        </w:rPr>
        <w:t>，</w:t>
      </w:r>
      <w:r w:rsidR="00241449" w:rsidRPr="00426C9C">
        <w:rPr>
          <w:color w:val="000000" w:themeColor="text1"/>
          <w:szCs w:val="21"/>
        </w:rPr>
        <w:t>在</w:t>
      </w:r>
      <w:ins w:id="32" w:author="Alex Lee" w:date="2017-04-10T10:49:00Z">
        <w:r w:rsidR="000532CB">
          <w:rPr>
            <w:rFonts w:hint="eastAsia"/>
            <w:color w:val="000000" w:themeColor="text1"/>
            <w:szCs w:val="21"/>
          </w:rPr>
          <w:t>在</w:t>
        </w:r>
        <w:r w:rsidR="000532CB" w:rsidRPr="00426C9C">
          <w:rPr>
            <w:color w:val="000000" w:themeColor="text1"/>
            <w:szCs w:val="21"/>
          </w:rPr>
          <w:t>实地调研</w:t>
        </w:r>
        <w:r w:rsidR="000532CB">
          <w:rPr>
            <w:rFonts w:hint="eastAsia"/>
            <w:color w:val="000000" w:themeColor="text1"/>
            <w:szCs w:val="21"/>
          </w:rPr>
          <w:t>和</w:t>
        </w:r>
      </w:ins>
      <w:r w:rsidR="00241449" w:rsidRPr="00426C9C">
        <w:rPr>
          <w:color w:val="000000" w:themeColor="text1"/>
          <w:szCs w:val="21"/>
        </w:rPr>
        <w:t>理论</w:t>
      </w:r>
      <w:del w:id="33" w:author="Alex Lee" w:date="2017-04-10T10:49:00Z">
        <w:r w:rsidR="00241449" w:rsidRPr="00426C9C" w:rsidDel="000532CB">
          <w:rPr>
            <w:color w:val="000000" w:themeColor="text1"/>
            <w:szCs w:val="21"/>
          </w:rPr>
          <w:delText>研究的基础上</w:delText>
        </w:r>
      </w:del>
      <w:ins w:id="34" w:author="Alex Lee" w:date="2017-04-10T10:49:00Z">
        <w:r w:rsidR="000532CB">
          <w:rPr>
            <w:rFonts w:hint="eastAsia"/>
            <w:color w:val="000000" w:themeColor="text1"/>
            <w:szCs w:val="21"/>
          </w:rPr>
          <w:t>分析</w:t>
        </w:r>
        <w:r w:rsidR="000532CB" w:rsidRPr="00426C9C">
          <w:rPr>
            <w:color w:val="000000" w:themeColor="text1"/>
            <w:szCs w:val="21"/>
          </w:rPr>
          <w:t>的基础上</w:t>
        </w:r>
      </w:ins>
      <w:r w:rsidR="00241449" w:rsidRPr="00426C9C">
        <w:rPr>
          <w:color w:val="000000" w:themeColor="text1"/>
          <w:szCs w:val="21"/>
        </w:rPr>
        <w:t>，</w:t>
      </w:r>
      <w:del w:id="35" w:author="Alex Lee" w:date="2017-04-10T10:49:00Z">
        <w:r w:rsidR="00C27202" w:rsidRPr="00426C9C" w:rsidDel="000532CB">
          <w:rPr>
            <w:color w:val="000000" w:themeColor="text1"/>
            <w:szCs w:val="21"/>
          </w:rPr>
          <w:delText>从实地调研入手，</w:delText>
        </w:r>
        <w:r w:rsidR="00241449" w:rsidRPr="00426C9C" w:rsidDel="000532CB">
          <w:rPr>
            <w:color w:val="000000" w:themeColor="text1"/>
            <w:szCs w:val="21"/>
          </w:rPr>
          <w:delText>尝试</w:delText>
        </w:r>
      </w:del>
      <w:r w:rsidR="00241449" w:rsidRPr="00426C9C">
        <w:rPr>
          <w:color w:val="000000" w:themeColor="text1"/>
          <w:szCs w:val="21"/>
        </w:rPr>
        <w:t>用</w:t>
      </w:r>
      <w:r w:rsidR="00241449" w:rsidRPr="00426C9C">
        <w:rPr>
          <w:color w:val="000000" w:themeColor="text1"/>
          <w:szCs w:val="21"/>
        </w:rPr>
        <w:t>RAYNOISE</w:t>
      </w:r>
      <w:r w:rsidR="00241449" w:rsidRPr="00426C9C">
        <w:rPr>
          <w:color w:val="000000" w:themeColor="text1"/>
          <w:szCs w:val="21"/>
        </w:rPr>
        <w:t>声学仿真软件对乡村声环境进行模拟预测，提出</w:t>
      </w:r>
      <w:ins w:id="36" w:author="Alex Lee" w:date="2017-04-10T10:50:00Z">
        <w:r w:rsidR="000532CB">
          <w:rPr>
            <w:rFonts w:hint="eastAsia"/>
            <w:color w:val="000000" w:themeColor="text1"/>
            <w:szCs w:val="21"/>
          </w:rPr>
          <w:t>了</w:t>
        </w:r>
      </w:ins>
      <w:del w:id="37" w:author="Alex Lee" w:date="2017-04-10T10:49:00Z">
        <w:r w:rsidR="00241449" w:rsidRPr="00426C9C" w:rsidDel="000532CB">
          <w:rPr>
            <w:color w:val="000000" w:themeColor="text1"/>
            <w:szCs w:val="21"/>
          </w:rPr>
          <w:delText>可行的乡村</w:delText>
        </w:r>
      </w:del>
      <w:r w:rsidR="00241449" w:rsidRPr="00426C9C">
        <w:rPr>
          <w:color w:val="000000" w:themeColor="text1"/>
          <w:szCs w:val="21"/>
        </w:rPr>
        <w:t>声环境规划与控制方</w:t>
      </w:r>
      <w:ins w:id="38" w:author="Alex Lee" w:date="2017-04-10T10:51:00Z">
        <w:r w:rsidR="000532CB">
          <w:rPr>
            <w:rFonts w:hint="eastAsia"/>
            <w:color w:val="000000" w:themeColor="text1"/>
            <w:szCs w:val="21"/>
          </w:rPr>
          <w:t>案</w:t>
        </w:r>
      </w:ins>
      <w:del w:id="39" w:author="Alex Lee" w:date="2017-04-10T10:51:00Z">
        <w:r w:rsidR="00241449" w:rsidRPr="00426C9C" w:rsidDel="000532CB">
          <w:rPr>
            <w:color w:val="000000" w:themeColor="text1"/>
            <w:szCs w:val="21"/>
          </w:rPr>
          <w:delText>法</w:delText>
        </w:r>
      </w:del>
      <w:del w:id="40" w:author="Alex Lee" w:date="2017-04-10T10:50:00Z">
        <w:r w:rsidR="00241449" w:rsidRPr="00426C9C" w:rsidDel="000532CB">
          <w:rPr>
            <w:color w:val="000000" w:themeColor="text1"/>
            <w:szCs w:val="21"/>
          </w:rPr>
          <w:delText>。</w:delText>
        </w:r>
      </w:del>
      <w:ins w:id="41" w:author="Alex Lee" w:date="2017-04-10T10:53:00Z">
        <w:r w:rsidR="000532CB">
          <w:rPr>
            <w:rFonts w:hint="eastAsia"/>
            <w:color w:val="000000" w:themeColor="text1"/>
            <w:szCs w:val="21"/>
          </w:rPr>
          <w:t>。</w:t>
        </w:r>
      </w:ins>
    </w:p>
    <w:p w14:paraId="7B9DEAD5" w14:textId="77777777" w:rsidR="00817B89" w:rsidRPr="00426C9C" w:rsidDel="000532CB" w:rsidRDefault="000E35DF" w:rsidP="00C27202">
      <w:pPr>
        <w:pStyle w:val="aa"/>
        <w:ind w:firstLine="420"/>
        <w:rPr>
          <w:del w:id="42" w:author="Alex Lee" w:date="2017-04-10T10:53:00Z"/>
          <w:color w:val="000000" w:themeColor="text1"/>
          <w:szCs w:val="21"/>
        </w:rPr>
      </w:pPr>
      <w:del w:id="43" w:author="Alex Lee" w:date="2017-04-10T10:49:00Z">
        <w:r w:rsidRPr="00426C9C" w:rsidDel="000532CB">
          <w:rPr>
            <w:color w:val="000000" w:themeColor="text1"/>
            <w:szCs w:val="21"/>
          </w:rPr>
          <w:delText>最后，</w:delText>
        </w:r>
      </w:del>
      <w:del w:id="44" w:author="Alex Lee" w:date="2017-04-10T10:53:00Z">
        <w:r w:rsidRPr="00426C9C" w:rsidDel="000532CB">
          <w:rPr>
            <w:color w:val="000000" w:themeColor="text1"/>
            <w:szCs w:val="21"/>
          </w:rPr>
          <w:delText>结合乡村中水景、绿化等声景观设计，营造出自然舒适的乡村声景观，为富水乡村声环境设计提供参考依据。</w:delText>
        </w:r>
      </w:del>
    </w:p>
    <w:p w14:paraId="7446E2A4" w14:textId="77777777" w:rsidR="000532CB" w:rsidRDefault="000532CB" w:rsidP="000532CB">
      <w:pPr>
        <w:pStyle w:val="aa"/>
        <w:ind w:firstLine="420"/>
        <w:rPr>
          <w:ins w:id="45" w:author="Alex Lee" w:date="2017-04-10T10:54:00Z"/>
          <w:color w:val="000000" w:themeColor="text1"/>
          <w:szCs w:val="21"/>
        </w:rPr>
      </w:pPr>
      <w:ins w:id="46" w:author="Alex Lee" w:date="2017-04-10T10:53:00Z">
        <w:r>
          <w:rPr>
            <w:rFonts w:hint="eastAsia"/>
            <w:color w:val="000000" w:themeColor="text1"/>
            <w:szCs w:val="21"/>
          </w:rPr>
          <w:t>理论分析的结果表明，</w:t>
        </w:r>
      </w:ins>
      <w:ins w:id="47" w:author="Alex Lee" w:date="2017-04-10T10:54:00Z">
        <w:r>
          <w:rPr>
            <w:rFonts w:hint="eastAsia"/>
            <w:color w:val="000000" w:themeColor="text1"/>
            <w:szCs w:val="21"/>
          </w:rPr>
          <w:t>相比较。。。。。和噪声地图法，</w:t>
        </w:r>
      </w:ins>
      <w:ins w:id="48" w:author="Alex Lee" w:date="2017-04-10T10:53:00Z">
        <w:r>
          <w:rPr>
            <w:rFonts w:hint="eastAsia"/>
            <w:color w:val="000000" w:themeColor="text1"/>
            <w:szCs w:val="21"/>
          </w:rPr>
          <w:t>算数平均值法和。。。相结合</w:t>
        </w:r>
      </w:ins>
      <w:ins w:id="49" w:author="Alex Lee" w:date="2017-04-10T10:54:00Z">
        <w:r>
          <w:rPr>
            <w:rFonts w:hint="eastAsia"/>
            <w:color w:val="000000" w:themeColor="text1"/>
            <w:szCs w:val="21"/>
          </w:rPr>
          <w:t>可以比较有效地。。。。</w:t>
        </w:r>
      </w:ins>
    </w:p>
    <w:p w14:paraId="5E7191C1" w14:textId="77777777" w:rsidR="000532CB" w:rsidRDefault="000532CB" w:rsidP="000532CB">
      <w:pPr>
        <w:pStyle w:val="aa"/>
        <w:ind w:firstLine="420"/>
        <w:rPr>
          <w:ins w:id="50" w:author="Alex Lee" w:date="2017-04-10T10:56:00Z"/>
          <w:color w:val="000000" w:themeColor="text1"/>
          <w:szCs w:val="21"/>
        </w:rPr>
      </w:pPr>
      <w:ins w:id="51" w:author="Alex Lee" w:date="2017-04-10T10:57:00Z">
        <w:r>
          <w:rPr>
            <w:rFonts w:hint="eastAsia"/>
            <w:color w:val="000000" w:themeColor="text1"/>
            <w:szCs w:val="21"/>
          </w:rPr>
          <w:t>实测</w:t>
        </w:r>
      </w:ins>
      <w:ins w:id="52" w:author="Alex Lee" w:date="2017-04-10T10:55:00Z">
        <w:r>
          <w:rPr>
            <w:rFonts w:hint="eastAsia"/>
            <w:color w:val="000000" w:themeColor="text1"/>
            <w:szCs w:val="21"/>
          </w:rPr>
          <w:t>。。。。。。乡村</w:t>
        </w:r>
      </w:ins>
      <w:ins w:id="53" w:author="Alex Lee" w:date="2017-04-10T10:56:00Z">
        <w:r>
          <w:rPr>
            <w:rFonts w:hint="eastAsia"/>
            <w:color w:val="000000" w:themeColor="text1"/>
            <w:szCs w:val="21"/>
          </w:rPr>
          <w:t>已失去了原有的宁静安详，噪声控制的确</w:t>
        </w:r>
      </w:ins>
      <w:ins w:id="54" w:author="Alex Lee" w:date="2017-04-10T10:55:00Z">
        <w:r>
          <w:rPr>
            <w:rFonts w:hint="eastAsia"/>
            <w:color w:val="000000" w:themeColor="text1"/>
            <w:szCs w:val="21"/>
          </w:rPr>
          <w:t>是美丽乡村建设中需要控制的问题。</w:t>
        </w:r>
      </w:ins>
    </w:p>
    <w:p w14:paraId="45F193C5" w14:textId="77777777" w:rsidR="00566B93" w:rsidRDefault="000532CB" w:rsidP="000532CB">
      <w:pPr>
        <w:pStyle w:val="aa"/>
        <w:ind w:firstLine="420"/>
        <w:rPr>
          <w:ins w:id="55" w:author="Alex Lee" w:date="2017-04-10T11:02:00Z"/>
          <w:color w:val="000000" w:themeColor="text1"/>
          <w:szCs w:val="21"/>
        </w:rPr>
      </w:pPr>
      <w:ins w:id="56" w:author="Alex Lee" w:date="2017-04-10T10:57:00Z">
        <w:r>
          <w:rPr>
            <w:rFonts w:hint="eastAsia"/>
            <w:color w:val="000000" w:themeColor="text1"/>
            <w:szCs w:val="21"/>
          </w:rPr>
          <w:t>建立了两个</w:t>
        </w:r>
      </w:ins>
      <w:ins w:id="57" w:author="Alex Lee" w:date="2017-04-10T10:58:00Z">
        <w:r>
          <w:rPr>
            <w:rFonts w:hint="eastAsia"/>
            <w:color w:val="000000" w:themeColor="text1"/>
            <w:szCs w:val="21"/>
          </w:rPr>
          <w:t>村庄的声音</w:t>
        </w:r>
      </w:ins>
      <w:ins w:id="58" w:author="Alex Lee" w:date="2017-04-10T10:56:00Z">
        <w:r>
          <w:rPr>
            <w:rFonts w:hint="eastAsia"/>
            <w:color w:val="000000" w:themeColor="text1"/>
            <w:szCs w:val="21"/>
          </w:rPr>
          <w:t>声学模拟，</w:t>
        </w:r>
      </w:ins>
      <w:ins w:id="59" w:author="Alex Lee" w:date="2017-04-10T10:58:00Z">
        <w:r>
          <w:rPr>
            <w:rFonts w:hint="eastAsia"/>
            <w:color w:val="000000" w:themeColor="text1"/>
            <w:szCs w:val="21"/>
          </w:rPr>
          <w:t>利用。。。平台，实测结果</w:t>
        </w:r>
      </w:ins>
      <w:ins w:id="60" w:author="Alex Lee" w:date="2017-04-10T11:00:00Z">
        <w:r w:rsidR="00566B93">
          <w:rPr>
            <w:rFonts w:hint="eastAsia"/>
            <w:color w:val="000000" w:themeColor="text1"/>
            <w:szCs w:val="21"/>
          </w:rPr>
          <w:t>校</w:t>
        </w:r>
      </w:ins>
      <w:ins w:id="61" w:author="Alex Lee" w:date="2017-04-10T10:58:00Z">
        <w:r>
          <w:rPr>
            <w:rFonts w:hint="eastAsia"/>
            <w:color w:val="000000" w:themeColor="text1"/>
            <w:szCs w:val="21"/>
          </w:rPr>
          <w:t>验乡村布局、</w:t>
        </w:r>
      </w:ins>
      <w:ins w:id="62" w:author="Alex Lee" w:date="2017-04-10T10:56:00Z">
        <w:r>
          <w:rPr>
            <w:rFonts w:hint="eastAsia"/>
            <w:color w:val="000000" w:themeColor="text1"/>
            <w:szCs w:val="21"/>
          </w:rPr>
          <w:t>道路</w:t>
        </w:r>
      </w:ins>
      <w:ins w:id="63" w:author="Alex Lee" w:date="2017-04-10T10:58:00Z">
        <w:r>
          <w:rPr>
            <w:rFonts w:hint="eastAsia"/>
            <w:color w:val="000000" w:themeColor="text1"/>
            <w:szCs w:val="21"/>
          </w:rPr>
          <w:t>规划、水系改造方案</w:t>
        </w:r>
      </w:ins>
      <w:ins w:id="64" w:author="Alex Lee" w:date="2017-04-10T10:59:00Z">
        <w:r>
          <w:rPr>
            <w:rFonts w:hint="eastAsia"/>
            <w:color w:val="000000" w:themeColor="text1"/>
            <w:szCs w:val="21"/>
          </w:rPr>
          <w:t>对声环境方案进行模拟，提出改善声环境质量的整体策略</w:t>
        </w:r>
      </w:ins>
      <w:ins w:id="65" w:author="Alex Lee" w:date="2017-04-10T11:00:00Z">
        <w:r w:rsidR="00566B93">
          <w:rPr>
            <w:rFonts w:hint="eastAsia"/>
            <w:color w:val="000000" w:themeColor="text1"/>
            <w:szCs w:val="21"/>
          </w:rPr>
          <w:t>。</w:t>
        </w:r>
      </w:ins>
    </w:p>
    <w:p w14:paraId="5FBED3AB" w14:textId="77777777" w:rsidR="00566B93" w:rsidRDefault="00566B93" w:rsidP="000532CB">
      <w:pPr>
        <w:pStyle w:val="aa"/>
        <w:ind w:firstLine="420"/>
        <w:rPr>
          <w:ins w:id="66" w:author="Alex Lee" w:date="2017-04-10T11:02:00Z"/>
          <w:color w:val="000000" w:themeColor="text1"/>
          <w:szCs w:val="21"/>
        </w:rPr>
      </w:pPr>
      <w:ins w:id="67" w:author="Alex Lee" w:date="2017-04-10T11:02:00Z">
        <w:r>
          <w:rPr>
            <w:rFonts w:hint="eastAsia"/>
            <w:color w:val="000000" w:themeColor="text1"/>
            <w:szCs w:val="21"/>
          </w:rPr>
          <w:t>绘制声场分布图，改造前后。。。。</w:t>
        </w:r>
      </w:ins>
    </w:p>
    <w:p w14:paraId="36CB1E90" w14:textId="77777777" w:rsidR="00C27202" w:rsidRPr="00426C9C" w:rsidRDefault="00566B93" w:rsidP="000532CB">
      <w:pPr>
        <w:pStyle w:val="aa"/>
        <w:ind w:firstLine="420"/>
        <w:rPr>
          <w:color w:val="000000" w:themeColor="text1"/>
          <w:szCs w:val="21"/>
        </w:rPr>
      </w:pPr>
      <w:ins w:id="68" w:author="Alex Lee" w:date="2017-04-10T11:06:00Z">
        <w:r>
          <w:rPr>
            <w:rFonts w:hint="eastAsia"/>
            <w:color w:val="000000" w:themeColor="text1"/>
            <w:szCs w:val="21"/>
          </w:rPr>
          <w:t>黄公望村</w:t>
        </w:r>
      </w:ins>
      <w:ins w:id="69" w:author="Alex Lee" w:date="2017-04-10T11:08:00Z">
        <w:r>
          <w:rPr>
            <w:rFonts w:hint="eastAsia"/>
            <w:color w:val="000000" w:themeColor="text1"/>
            <w:szCs w:val="21"/>
          </w:rPr>
          <w:t>声景观设计，图。。。。</w:t>
        </w:r>
      </w:ins>
      <w:del w:id="70" w:author="Alex Lee" w:date="2017-04-10T10:53:00Z">
        <w:r w:rsidR="00C27202" w:rsidRPr="00426C9C" w:rsidDel="000532CB">
          <w:rPr>
            <w:rFonts w:hint="eastAsia"/>
            <w:color w:val="000000" w:themeColor="text1"/>
            <w:szCs w:val="21"/>
          </w:rPr>
          <w:delText>本论文共分为七章：</w:delText>
        </w:r>
      </w:del>
    </w:p>
    <w:p w14:paraId="2960532E" w14:textId="77777777" w:rsidR="00C27202" w:rsidRPr="00426C9C" w:rsidDel="000532CB" w:rsidRDefault="00C27202" w:rsidP="00C27202">
      <w:pPr>
        <w:pStyle w:val="aa"/>
        <w:ind w:firstLine="420"/>
        <w:rPr>
          <w:del w:id="71" w:author="Alex Lee" w:date="2017-04-10T10:54:00Z"/>
          <w:color w:val="000000" w:themeColor="text1"/>
          <w:szCs w:val="21"/>
        </w:rPr>
      </w:pPr>
      <w:del w:id="72" w:author="Alex Lee" w:date="2017-04-10T10:54:00Z">
        <w:r w:rsidRPr="00426C9C" w:rsidDel="000532CB">
          <w:rPr>
            <w:rFonts w:hint="eastAsia"/>
            <w:color w:val="000000" w:themeColor="text1"/>
            <w:szCs w:val="21"/>
          </w:rPr>
          <w:delText>第一章为绪论，介绍课题的研究背景，明确研究的目的与意义，界定研究内容和研究范围，综述该研究内容国内外研究现状和相关理论，从而提出研究的主要内容和方法</w:delText>
        </w:r>
        <w:r w:rsidR="004169AF" w:rsidRPr="00426C9C" w:rsidDel="000532CB">
          <w:rPr>
            <w:rFonts w:hint="eastAsia"/>
            <w:color w:val="000000" w:themeColor="text1"/>
            <w:szCs w:val="21"/>
          </w:rPr>
          <w:delText>，并系统的分析了富水乡村声环境的现状和发展，进而阐释了富水乡村声环境控制的重要性</w:delText>
        </w:r>
        <w:r w:rsidRPr="00426C9C" w:rsidDel="000532CB">
          <w:rPr>
            <w:rFonts w:hint="eastAsia"/>
            <w:color w:val="000000" w:themeColor="text1"/>
            <w:szCs w:val="21"/>
          </w:rPr>
          <w:delText>。</w:delText>
        </w:r>
      </w:del>
    </w:p>
    <w:p w14:paraId="6F63CF85" w14:textId="25E16AAD" w:rsidR="00C27202" w:rsidRPr="00426C9C" w:rsidDel="00517876" w:rsidRDefault="00C27202" w:rsidP="00C27202">
      <w:pPr>
        <w:pStyle w:val="aa"/>
        <w:ind w:firstLine="420"/>
        <w:rPr>
          <w:del w:id="73" w:author="Alex Lee" w:date="2017-04-10T11:09:00Z"/>
          <w:color w:val="000000" w:themeColor="text1"/>
          <w:szCs w:val="21"/>
        </w:rPr>
      </w:pPr>
      <w:del w:id="74" w:author="Alex Lee" w:date="2017-04-10T11:09:00Z">
        <w:r w:rsidRPr="00426C9C" w:rsidDel="00517876">
          <w:rPr>
            <w:rFonts w:hint="eastAsia"/>
            <w:color w:val="000000" w:themeColor="text1"/>
            <w:szCs w:val="21"/>
          </w:rPr>
          <w:delText>第二章为富水乡村声环境评价方法与标准，详细</w:delText>
        </w:r>
        <w:r w:rsidR="00C941C9" w:rsidRPr="00426C9C" w:rsidDel="00517876">
          <w:rPr>
            <w:rFonts w:hint="eastAsia"/>
            <w:color w:val="000000" w:themeColor="text1"/>
            <w:szCs w:val="21"/>
          </w:rPr>
          <w:delText>介绍并</w:delText>
        </w:r>
        <w:r w:rsidRPr="00426C9C" w:rsidDel="00517876">
          <w:rPr>
            <w:rFonts w:hint="eastAsia"/>
            <w:color w:val="000000" w:themeColor="text1"/>
            <w:szCs w:val="21"/>
          </w:rPr>
          <w:delText>探讨了关于富水乡村声环境如何评价的标准与评价方法，为乡村声环境的现场测量奠定了基础。</w:delText>
        </w:r>
      </w:del>
    </w:p>
    <w:p w14:paraId="631D09EA" w14:textId="00B8F30A" w:rsidR="00C27202" w:rsidRPr="00426C9C" w:rsidDel="00517876" w:rsidRDefault="00C27202" w:rsidP="00C27202">
      <w:pPr>
        <w:pStyle w:val="aa"/>
        <w:ind w:firstLine="420"/>
        <w:rPr>
          <w:del w:id="75" w:author="Alex Lee" w:date="2017-04-10T11:09:00Z"/>
          <w:color w:val="000000" w:themeColor="text1"/>
          <w:szCs w:val="21"/>
        </w:rPr>
      </w:pPr>
      <w:del w:id="76" w:author="Alex Lee" w:date="2017-04-10T11:09:00Z">
        <w:r w:rsidRPr="00426C9C" w:rsidDel="00517876">
          <w:rPr>
            <w:rFonts w:hint="eastAsia"/>
            <w:color w:val="000000" w:themeColor="text1"/>
            <w:szCs w:val="21"/>
          </w:rPr>
          <w:delText>第三章为乡村声环境实地调研，首先对涧东村和黄公望村两个调研地点和调研方法进行了详细说明，然后对村庄内的声环境进行了布点测量，通过实地测量得到大量声环境的客观物理数值，充分了解了村庄声环境现状</w:delText>
        </w:r>
        <w:r w:rsidR="00994B95" w:rsidRPr="00426C9C" w:rsidDel="00517876">
          <w:rPr>
            <w:rFonts w:hint="eastAsia"/>
            <w:color w:val="000000" w:themeColor="text1"/>
            <w:szCs w:val="21"/>
          </w:rPr>
          <w:delText>和可能存在的问题</w:delText>
        </w:r>
        <w:r w:rsidRPr="00426C9C" w:rsidDel="00517876">
          <w:rPr>
            <w:rFonts w:hint="eastAsia"/>
            <w:color w:val="000000" w:themeColor="text1"/>
            <w:szCs w:val="21"/>
          </w:rPr>
          <w:delText>。</w:delText>
        </w:r>
      </w:del>
    </w:p>
    <w:p w14:paraId="6C1245B9" w14:textId="4DFE0900" w:rsidR="00C27202" w:rsidRPr="00426C9C" w:rsidDel="00517876" w:rsidRDefault="00EB4853" w:rsidP="00C27202">
      <w:pPr>
        <w:pStyle w:val="aa"/>
        <w:ind w:firstLine="420"/>
        <w:rPr>
          <w:del w:id="77" w:author="Alex Lee" w:date="2017-04-10T11:09:00Z"/>
          <w:color w:val="000000" w:themeColor="text1"/>
          <w:szCs w:val="21"/>
        </w:rPr>
      </w:pPr>
      <w:del w:id="78" w:author="Alex Lee" w:date="2017-04-10T11:09:00Z">
        <w:r w:rsidDel="00517876">
          <w:rPr>
            <w:rFonts w:hint="eastAsia"/>
            <w:color w:val="000000" w:themeColor="text1"/>
            <w:szCs w:val="21"/>
          </w:rPr>
          <w:delText>第四章为富水村庄声学模拟分析，</w:delText>
        </w:r>
        <w:r w:rsidR="006B042A" w:rsidDel="00517876">
          <w:rPr>
            <w:rFonts w:hint="eastAsia"/>
            <w:color w:val="000000" w:themeColor="text1"/>
            <w:szCs w:val="21"/>
          </w:rPr>
          <w:delText>根据村庄实际情况建立村庄三维模</w:delText>
        </w:r>
        <w:r w:rsidR="00C27202" w:rsidRPr="00426C9C" w:rsidDel="00517876">
          <w:rPr>
            <w:rFonts w:hint="eastAsia"/>
            <w:color w:val="000000" w:themeColor="text1"/>
            <w:szCs w:val="21"/>
          </w:rPr>
          <w:delText>型，结合实际测量结果，用</w:delText>
        </w:r>
        <w:r w:rsidR="00C27202" w:rsidRPr="00426C9C" w:rsidDel="00517876">
          <w:rPr>
            <w:rFonts w:hint="eastAsia"/>
            <w:color w:val="000000" w:themeColor="text1"/>
            <w:szCs w:val="21"/>
          </w:rPr>
          <w:delText>RAYNOISE</w:delText>
        </w:r>
        <w:r w:rsidR="00C27202" w:rsidRPr="00426C9C" w:rsidDel="00517876">
          <w:rPr>
            <w:rFonts w:hint="eastAsia"/>
            <w:color w:val="000000" w:themeColor="text1"/>
            <w:szCs w:val="21"/>
          </w:rPr>
          <w:delText>声学仿真软件进行声学仿真模拟，利用实测结果对声学仿真模型进行校验，验证模型的有效性。</w:delText>
        </w:r>
      </w:del>
    </w:p>
    <w:p w14:paraId="1409C3BE" w14:textId="5CC9AF75" w:rsidR="00C27202" w:rsidRPr="00426C9C" w:rsidDel="00517876" w:rsidRDefault="00C27202" w:rsidP="00C27202">
      <w:pPr>
        <w:pStyle w:val="aa"/>
        <w:ind w:firstLine="420"/>
        <w:rPr>
          <w:del w:id="79" w:author="Alex Lee" w:date="2017-04-10T11:09:00Z"/>
          <w:color w:val="000000" w:themeColor="text1"/>
          <w:szCs w:val="21"/>
        </w:rPr>
      </w:pPr>
      <w:del w:id="80" w:author="Alex Lee" w:date="2017-04-10T11:09:00Z">
        <w:r w:rsidRPr="00426C9C" w:rsidDel="00517876">
          <w:rPr>
            <w:rFonts w:hint="eastAsia"/>
            <w:color w:val="000000" w:themeColor="text1"/>
            <w:szCs w:val="21"/>
          </w:rPr>
          <w:delText>第五章为富水乡村声环境规划与控制策略探讨，先给出富水乡村常见的</w:delText>
        </w:r>
        <w:r w:rsidR="00AE6C48" w:rsidDel="00517876">
          <w:rPr>
            <w:rFonts w:hint="eastAsia"/>
            <w:color w:val="000000" w:themeColor="text1"/>
            <w:szCs w:val="21"/>
          </w:rPr>
          <w:delText>声环境规划</w:delText>
        </w:r>
        <w:r w:rsidRPr="00426C9C" w:rsidDel="00517876">
          <w:rPr>
            <w:rFonts w:hint="eastAsia"/>
            <w:color w:val="000000" w:themeColor="text1"/>
            <w:szCs w:val="21"/>
          </w:rPr>
          <w:delText>控制措施，并对富水乡村中的水环境对声环境的影响进行了声学仿真软件中的模拟分析，揭示了乡村中水环境对声环境的影响。</w:delText>
        </w:r>
      </w:del>
    </w:p>
    <w:p w14:paraId="55A71B7A" w14:textId="4BCC6527" w:rsidR="00C27202" w:rsidRPr="00426C9C" w:rsidDel="00517876" w:rsidRDefault="00C27202" w:rsidP="00C27202">
      <w:pPr>
        <w:pStyle w:val="aa"/>
        <w:ind w:firstLine="420"/>
        <w:rPr>
          <w:del w:id="81" w:author="Alex Lee" w:date="2017-04-10T11:09:00Z"/>
          <w:color w:val="000000" w:themeColor="text1"/>
          <w:szCs w:val="21"/>
        </w:rPr>
      </w:pPr>
      <w:del w:id="82" w:author="Alex Lee" w:date="2017-04-10T11:09:00Z">
        <w:r w:rsidRPr="00426C9C" w:rsidDel="00517876">
          <w:rPr>
            <w:rFonts w:hint="eastAsia"/>
            <w:color w:val="000000" w:themeColor="text1"/>
            <w:szCs w:val="21"/>
          </w:rPr>
          <w:lastRenderedPageBreak/>
          <w:delText>第六章从富水乡村声景观设计的方面提出乡村声环境优化与设计策略。</w:delText>
        </w:r>
      </w:del>
    </w:p>
    <w:p w14:paraId="06D5EDCB" w14:textId="112ED3AD" w:rsidR="00C27202" w:rsidRPr="00426C9C" w:rsidDel="00517876" w:rsidRDefault="00C27202" w:rsidP="00DC011A">
      <w:pPr>
        <w:pStyle w:val="aa"/>
        <w:ind w:firstLineChars="0" w:firstLine="420"/>
        <w:rPr>
          <w:del w:id="83" w:author="Alex Lee" w:date="2017-04-10T11:09:00Z"/>
          <w:color w:val="000000" w:themeColor="text1"/>
          <w:szCs w:val="21"/>
        </w:rPr>
      </w:pPr>
      <w:del w:id="84" w:author="Alex Lee" w:date="2017-04-10T11:09:00Z">
        <w:r w:rsidRPr="00426C9C" w:rsidDel="00517876">
          <w:rPr>
            <w:rFonts w:hint="eastAsia"/>
            <w:color w:val="000000" w:themeColor="text1"/>
            <w:szCs w:val="21"/>
          </w:rPr>
          <w:delText>第七章为总结与</w:delText>
        </w:r>
        <w:r w:rsidR="00DC011A" w:rsidRPr="00426C9C" w:rsidDel="00517876">
          <w:rPr>
            <w:rFonts w:hint="eastAsia"/>
            <w:color w:val="000000" w:themeColor="text1"/>
            <w:szCs w:val="21"/>
          </w:rPr>
          <w:delText>展望，对研究课题进行了总结，并对今后的研究工作进行了展望。</w:delText>
        </w:r>
      </w:del>
    </w:p>
    <w:p w14:paraId="58102963" w14:textId="77777777"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14:paraId="7F108DFB" w14:textId="77777777" w:rsidR="00000B28" w:rsidRPr="00426C9C" w:rsidRDefault="00000B28" w:rsidP="00000B28">
      <w:pPr>
        <w:spacing w:line="300" w:lineRule="auto"/>
        <w:rPr>
          <w:color w:val="000000" w:themeColor="text1"/>
          <w:szCs w:val="21"/>
        </w:rPr>
      </w:pPr>
    </w:p>
    <w:p w14:paraId="3923E047" w14:textId="77777777"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14:paraId="305FD4A4" w14:textId="77777777" w:rsidR="00CD7884" w:rsidRPr="00426C9C" w:rsidRDefault="00046E51" w:rsidP="00DE0868">
      <w:pPr>
        <w:pStyle w:val="ab"/>
        <w:rPr>
          <w:color w:val="000000" w:themeColor="text1"/>
          <w:sz w:val="21"/>
          <w:szCs w:val="21"/>
        </w:rPr>
      </w:pPr>
      <w:bookmarkStart w:id="85" w:name="_Toc479259621"/>
      <w:r w:rsidRPr="00426C9C">
        <w:rPr>
          <w:rFonts w:hint="eastAsia"/>
          <w:color w:val="000000" w:themeColor="text1"/>
          <w:sz w:val="21"/>
          <w:szCs w:val="21"/>
        </w:rPr>
        <w:lastRenderedPageBreak/>
        <w:t>Abstract</w:t>
      </w:r>
      <w:bookmarkEnd w:id="85"/>
    </w:p>
    <w:p w14:paraId="676D710A" w14:textId="77777777"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14:paraId="6C968830" w14:textId="77777777"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14:paraId="65F3876E" w14:textId="77777777" w:rsidR="00475566" w:rsidRDefault="00475566" w:rsidP="00475566">
      <w:pPr>
        <w:pStyle w:val="aa"/>
        <w:ind w:firstLine="420"/>
        <w:rPr>
          <w:szCs w:val="21"/>
        </w:rPr>
      </w:pPr>
      <w:r>
        <w:rPr>
          <w:szCs w:val="21"/>
        </w:rPr>
        <w:t>There are seven chapters in this paper:</w:t>
      </w:r>
    </w:p>
    <w:p w14:paraId="4A9F79AD" w14:textId="77777777"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14:paraId="630BBF35" w14:textId="77777777"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14:paraId="54B33A88" w14:textId="77777777"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14:paraId="7AD94AEB" w14:textId="77777777"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14:paraId="7D1C1F90" w14:textId="77777777"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14:paraId="3AF3E3CE" w14:textId="77777777"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14:paraId="39771F7E" w14:textId="77777777"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14:paraId="29FFED75" w14:textId="77777777"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14:paraId="5A455C52" w14:textId="77777777"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14:paraId="31F3A62F" w14:textId="77777777" w:rsidR="00046E51" w:rsidRPr="00426C9C" w:rsidRDefault="00046E51" w:rsidP="00362710">
      <w:pPr>
        <w:pStyle w:val="ab"/>
        <w:rPr>
          <w:color w:val="000000" w:themeColor="text1"/>
          <w:sz w:val="21"/>
          <w:szCs w:val="21"/>
        </w:rPr>
      </w:pPr>
      <w:bookmarkStart w:id="86" w:name="_Toc479259622"/>
      <w:r w:rsidRPr="00426C9C">
        <w:rPr>
          <w:rFonts w:hint="eastAsia"/>
          <w:color w:val="000000" w:themeColor="text1"/>
          <w:sz w:val="21"/>
          <w:szCs w:val="21"/>
        </w:rPr>
        <w:lastRenderedPageBreak/>
        <w:t>目录</w:t>
      </w:r>
      <w:bookmarkEnd w:id="86"/>
    </w:p>
    <w:p w14:paraId="6B3B1E3B" w14:textId="77777777" w:rsidR="00840CB8"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259620" w:history="1">
        <w:r w:rsidR="00840CB8" w:rsidRPr="00776A39">
          <w:rPr>
            <w:rStyle w:val="ae"/>
            <w:rFonts w:hint="eastAsia"/>
            <w:noProof/>
          </w:rPr>
          <w:t>摘要</w:t>
        </w:r>
        <w:r w:rsidR="00840CB8">
          <w:rPr>
            <w:noProof/>
            <w:webHidden/>
          </w:rPr>
          <w:tab/>
        </w:r>
        <w:r w:rsidR="00840CB8">
          <w:rPr>
            <w:noProof/>
            <w:webHidden/>
          </w:rPr>
          <w:fldChar w:fldCharType="begin"/>
        </w:r>
        <w:r w:rsidR="00840CB8">
          <w:rPr>
            <w:noProof/>
            <w:webHidden/>
          </w:rPr>
          <w:instrText xml:space="preserve"> PAGEREF _Toc479259620 \h </w:instrText>
        </w:r>
        <w:r w:rsidR="00840CB8">
          <w:rPr>
            <w:noProof/>
            <w:webHidden/>
          </w:rPr>
        </w:r>
        <w:r w:rsidR="00840CB8">
          <w:rPr>
            <w:noProof/>
            <w:webHidden/>
          </w:rPr>
          <w:fldChar w:fldCharType="separate"/>
        </w:r>
        <w:r w:rsidR="00840CB8">
          <w:rPr>
            <w:noProof/>
            <w:webHidden/>
          </w:rPr>
          <w:t>I</w:t>
        </w:r>
        <w:r w:rsidR="00840CB8">
          <w:rPr>
            <w:noProof/>
            <w:webHidden/>
          </w:rPr>
          <w:fldChar w:fldCharType="end"/>
        </w:r>
      </w:hyperlink>
    </w:p>
    <w:p w14:paraId="5603B05F" w14:textId="77777777" w:rsidR="00840CB8" w:rsidRDefault="000E3CD0">
      <w:pPr>
        <w:pStyle w:val="11"/>
        <w:rPr>
          <w:rFonts w:asciiTheme="minorHAnsi" w:eastAsiaTheme="minorEastAsia" w:hAnsiTheme="minorHAnsi" w:cstheme="minorBidi"/>
          <w:noProof/>
        </w:rPr>
      </w:pPr>
      <w:hyperlink w:anchor="_Toc479259621" w:history="1">
        <w:r w:rsidR="00840CB8" w:rsidRPr="00776A39">
          <w:rPr>
            <w:rStyle w:val="ae"/>
            <w:noProof/>
          </w:rPr>
          <w:t>Abstract</w:t>
        </w:r>
        <w:r w:rsidR="00840CB8">
          <w:rPr>
            <w:noProof/>
            <w:webHidden/>
          </w:rPr>
          <w:tab/>
        </w:r>
        <w:r w:rsidR="00840CB8">
          <w:rPr>
            <w:noProof/>
            <w:webHidden/>
          </w:rPr>
          <w:fldChar w:fldCharType="begin"/>
        </w:r>
        <w:r w:rsidR="00840CB8">
          <w:rPr>
            <w:noProof/>
            <w:webHidden/>
          </w:rPr>
          <w:instrText xml:space="preserve"> PAGEREF _Toc479259621 \h </w:instrText>
        </w:r>
        <w:r w:rsidR="00840CB8">
          <w:rPr>
            <w:noProof/>
            <w:webHidden/>
          </w:rPr>
        </w:r>
        <w:r w:rsidR="00840CB8">
          <w:rPr>
            <w:noProof/>
            <w:webHidden/>
          </w:rPr>
          <w:fldChar w:fldCharType="separate"/>
        </w:r>
        <w:r w:rsidR="00840CB8">
          <w:rPr>
            <w:noProof/>
            <w:webHidden/>
          </w:rPr>
          <w:t>III</w:t>
        </w:r>
        <w:r w:rsidR="00840CB8">
          <w:rPr>
            <w:noProof/>
            <w:webHidden/>
          </w:rPr>
          <w:fldChar w:fldCharType="end"/>
        </w:r>
      </w:hyperlink>
    </w:p>
    <w:p w14:paraId="66921EED" w14:textId="77777777" w:rsidR="00840CB8" w:rsidRDefault="000E3CD0">
      <w:pPr>
        <w:pStyle w:val="11"/>
        <w:rPr>
          <w:rFonts w:asciiTheme="minorHAnsi" w:eastAsiaTheme="minorEastAsia" w:hAnsiTheme="minorHAnsi" w:cstheme="minorBidi"/>
          <w:noProof/>
        </w:rPr>
      </w:pPr>
      <w:hyperlink w:anchor="_Toc479259622" w:history="1">
        <w:r w:rsidR="00840CB8" w:rsidRPr="00776A39">
          <w:rPr>
            <w:rStyle w:val="ae"/>
            <w:rFonts w:hint="eastAsia"/>
            <w:noProof/>
          </w:rPr>
          <w:t>目录</w:t>
        </w:r>
        <w:r w:rsidR="00840CB8">
          <w:rPr>
            <w:noProof/>
            <w:webHidden/>
          </w:rPr>
          <w:tab/>
        </w:r>
        <w:r w:rsidR="00840CB8">
          <w:rPr>
            <w:noProof/>
            <w:webHidden/>
          </w:rPr>
          <w:fldChar w:fldCharType="begin"/>
        </w:r>
        <w:r w:rsidR="00840CB8">
          <w:rPr>
            <w:noProof/>
            <w:webHidden/>
          </w:rPr>
          <w:instrText xml:space="preserve"> PAGEREF _Toc479259622 \h </w:instrText>
        </w:r>
        <w:r w:rsidR="00840CB8">
          <w:rPr>
            <w:noProof/>
            <w:webHidden/>
          </w:rPr>
        </w:r>
        <w:r w:rsidR="00840CB8">
          <w:rPr>
            <w:noProof/>
            <w:webHidden/>
          </w:rPr>
          <w:fldChar w:fldCharType="separate"/>
        </w:r>
        <w:r w:rsidR="00840CB8">
          <w:rPr>
            <w:noProof/>
            <w:webHidden/>
          </w:rPr>
          <w:t>V</w:t>
        </w:r>
        <w:r w:rsidR="00840CB8">
          <w:rPr>
            <w:noProof/>
            <w:webHidden/>
          </w:rPr>
          <w:fldChar w:fldCharType="end"/>
        </w:r>
      </w:hyperlink>
    </w:p>
    <w:p w14:paraId="0EB951F4" w14:textId="77777777" w:rsidR="00840CB8" w:rsidRDefault="000E3CD0">
      <w:pPr>
        <w:pStyle w:val="11"/>
        <w:rPr>
          <w:rFonts w:asciiTheme="minorHAnsi" w:eastAsiaTheme="minorEastAsia" w:hAnsiTheme="minorHAnsi" w:cstheme="minorBidi"/>
          <w:noProof/>
        </w:rPr>
      </w:pPr>
      <w:hyperlink w:anchor="_Toc479259623" w:history="1">
        <w:r w:rsidR="00840CB8" w:rsidRPr="00776A39">
          <w:rPr>
            <w:rStyle w:val="ae"/>
            <w:rFonts w:hint="eastAsia"/>
            <w:noProof/>
          </w:rPr>
          <w:t>第一章</w:t>
        </w:r>
        <w:r w:rsidR="00840CB8" w:rsidRPr="00776A39">
          <w:rPr>
            <w:rStyle w:val="ae"/>
            <w:rFonts w:hint="eastAsia"/>
            <w:noProof/>
          </w:rPr>
          <w:t xml:space="preserve"> </w:t>
        </w:r>
        <w:r w:rsidR="00840CB8" w:rsidRPr="00776A39">
          <w:rPr>
            <w:rStyle w:val="ae"/>
            <w:rFonts w:hint="eastAsia"/>
            <w:noProof/>
          </w:rPr>
          <w:t>绪论</w:t>
        </w:r>
        <w:r w:rsidR="00840CB8">
          <w:rPr>
            <w:noProof/>
            <w:webHidden/>
          </w:rPr>
          <w:tab/>
        </w:r>
        <w:r w:rsidR="00840CB8">
          <w:rPr>
            <w:noProof/>
            <w:webHidden/>
          </w:rPr>
          <w:fldChar w:fldCharType="begin"/>
        </w:r>
        <w:r w:rsidR="00840CB8">
          <w:rPr>
            <w:noProof/>
            <w:webHidden/>
          </w:rPr>
          <w:instrText xml:space="preserve"> PAGEREF _Toc479259623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14:paraId="7689A7AC"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24" w:history="1">
        <w:r w:rsidR="00840CB8" w:rsidRPr="00776A39">
          <w:rPr>
            <w:rStyle w:val="ae"/>
            <w:noProof/>
          </w:rPr>
          <w:t>1.1</w:t>
        </w:r>
        <w:r w:rsidR="00840CB8" w:rsidRPr="00776A39">
          <w:rPr>
            <w:rStyle w:val="ae"/>
            <w:rFonts w:hint="eastAsia"/>
            <w:noProof/>
          </w:rPr>
          <w:t xml:space="preserve"> </w:t>
        </w:r>
        <w:r w:rsidR="00840CB8" w:rsidRPr="00776A39">
          <w:rPr>
            <w:rStyle w:val="ae"/>
            <w:rFonts w:hint="eastAsia"/>
            <w:noProof/>
          </w:rPr>
          <w:t>研究背景、意义与目的</w:t>
        </w:r>
        <w:r w:rsidR="00840CB8">
          <w:rPr>
            <w:noProof/>
            <w:webHidden/>
          </w:rPr>
          <w:tab/>
        </w:r>
        <w:r w:rsidR="00840CB8">
          <w:rPr>
            <w:noProof/>
            <w:webHidden/>
          </w:rPr>
          <w:fldChar w:fldCharType="begin"/>
        </w:r>
        <w:r w:rsidR="00840CB8">
          <w:rPr>
            <w:noProof/>
            <w:webHidden/>
          </w:rPr>
          <w:instrText xml:space="preserve"> PAGEREF _Toc479259624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14:paraId="19F26DDE"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25" w:history="1">
        <w:r w:rsidR="00840CB8" w:rsidRPr="00776A39">
          <w:rPr>
            <w:rStyle w:val="ae"/>
            <w:noProof/>
          </w:rPr>
          <w:t>1.1.1</w:t>
        </w:r>
        <w:r w:rsidR="00840CB8" w:rsidRPr="00776A39">
          <w:rPr>
            <w:rStyle w:val="ae"/>
            <w:rFonts w:hint="eastAsia"/>
            <w:noProof/>
          </w:rPr>
          <w:t xml:space="preserve"> </w:t>
        </w:r>
        <w:r w:rsidR="00840CB8" w:rsidRPr="00776A39">
          <w:rPr>
            <w:rStyle w:val="ae"/>
            <w:rFonts w:hint="eastAsia"/>
            <w:noProof/>
          </w:rPr>
          <w:t>研究课题的背景和意义</w:t>
        </w:r>
        <w:r w:rsidR="00840CB8">
          <w:rPr>
            <w:noProof/>
            <w:webHidden/>
          </w:rPr>
          <w:tab/>
        </w:r>
        <w:r w:rsidR="00840CB8">
          <w:rPr>
            <w:noProof/>
            <w:webHidden/>
          </w:rPr>
          <w:fldChar w:fldCharType="begin"/>
        </w:r>
        <w:r w:rsidR="00840CB8">
          <w:rPr>
            <w:noProof/>
            <w:webHidden/>
          </w:rPr>
          <w:instrText xml:space="preserve"> PAGEREF _Toc479259625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14:paraId="046DA535"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26" w:history="1">
        <w:r w:rsidR="00840CB8" w:rsidRPr="00776A39">
          <w:rPr>
            <w:rStyle w:val="ae"/>
            <w:noProof/>
          </w:rPr>
          <w:t>1.1.2</w:t>
        </w:r>
        <w:r w:rsidR="00840CB8" w:rsidRPr="00776A39">
          <w:rPr>
            <w:rStyle w:val="ae"/>
            <w:rFonts w:hint="eastAsia"/>
            <w:noProof/>
          </w:rPr>
          <w:t xml:space="preserve"> </w:t>
        </w:r>
        <w:r w:rsidR="00840CB8" w:rsidRPr="00776A39">
          <w:rPr>
            <w:rStyle w:val="ae"/>
            <w:rFonts w:hint="eastAsia"/>
            <w:noProof/>
          </w:rPr>
          <w:t>研究课题的目的</w:t>
        </w:r>
        <w:r w:rsidR="00840CB8">
          <w:rPr>
            <w:noProof/>
            <w:webHidden/>
          </w:rPr>
          <w:tab/>
        </w:r>
        <w:r w:rsidR="00840CB8">
          <w:rPr>
            <w:noProof/>
            <w:webHidden/>
          </w:rPr>
          <w:fldChar w:fldCharType="begin"/>
        </w:r>
        <w:r w:rsidR="00840CB8">
          <w:rPr>
            <w:noProof/>
            <w:webHidden/>
          </w:rPr>
          <w:instrText xml:space="preserve"> PAGEREF _Toc479259626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14:paraId="7D67A7A2"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27" w:history="1">
        <w:r w:rsidR="00840CB8" w:rsidRPr="00776A39">
          <w:rPr>
            <w:rStyle w:val="ae"/>
            <w:noProof/>
          </w:rPr>
          <w:t>1.2</w:t>
        </w:r>
        <w:r w:rsidR="00840CB8" w:rsidRPr="00776A39">
          <w:rPr>
            <w:rStyle w:val="ae"/>
            <w:rFonts w:hint="eastAsia"/>
            <w:noProof/>
          </w:rPr>
          <w:t xml:space="preserve"> </w:t>
        </w:r>
        <w:r w:rsidR="00840CB8" w:rsidRPr="00776A39">
          <w:rPr>
            <w:rStyle w:val="ae"/>
            <w:rFonts w:hint="eastAsia"/>
            <w:noProof/>
          </w:rPr>
          <w:t>相关研究综述</w:t>
        </w:r>
        <w:r w:rsidR="00840CB8">
          <w:rPr>
            <w:noProof/>
            <w:webHidden/>
          </w:rPr>
          <w:tab/>
        </w:r>
        <w:r w:rsidR="00840CB8">
          <w:rPr>
            <w:noProof/>
            <w:webHidden/>
          </w:rPr>
          <w:fldChar w:fldCharType="begin"/>
        </w:r>
        <w:r w:rsidR="00840CB8">
          <w:rPr>
            <w:noProof/>
            <w:webHidden/>
          </w:rPr>
          <w:instrText xml:space="preserve"> PAGEREF _Toc479259627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14:paraId="0C96F9B3"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28" w:history="1">
        <w:r w:rsidR="00840CB8" w:rsidRPr="00776A39">
          <w:rPr>
            <w:rStyle w:val="ae"/>
            <w:noProof/>
          </w:rPr>
          <w:t>1.2.1</w:t>
        </w:r>
        <w:r w:rsidR="00840CB8" w:rsidRPr="00776A39">
          <w:rPr>
            <w:rStyle w:val="ae"/>
            <w:rFonts w:hint="eastAsia"/>
            <w:noProof/>
          </w:rPr>
          <w:t xml:space="preserve"> </w:t>
        </w:r>
        <w:r w:rsidR="00840CB8" w:rsidRPr="00776A39">
          <w:rPr>
            <w:rStyle w:val="ae"/>
            <w:rFonts w:hint="eastAsia"/>
            <w:noProof/>
          </w:rPr>
          <w:t>国内外乡村声环境研究现状</w:t>
        </w:r>
        <w:r w:rsidR="00840CB8">
          <w:rPr>
            <w:noProof/>
            <w:webHidden/>
          </w:rPr>
          <w:tab/>
        </w:r>
        <w:r w:rsidR="00840CB8">
          <w:rPr>
            <w:noProof/>
            <w:webHidden/>
          </w:rPr>
          <w:fldChar w:fldCharType="begin"/>
        </w:r>
        <w:r w:rsidR="00840CB8">
          <w:rPr>
            <w:noProof/>
            <w:webHidden/>
          </w:rPr>
          <w:instrText xml:space="preserve"> PAGEREF _Toc479259628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14:paraId="16F607A5"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29" w:history="1">
        <w:r w:rsidR="00840CB8" w:rsidRPr="00776A39">
          <w:rPr>
            <w:rStyle w:val="ae"/>
            <w:noProof/>
          </w:rPr>
          <w:t>1.2.2</w:t>
        </w:r>
        <w:r w:rsidR="00840CB8" w:rsidRPr="00776A39">
          <w:rPr>
            <w:rStyle w:val="ae"/>
            <w:rFonts w:hint="eastAsia"/>
            <w:noProof/>
          </w:rPr>
          <w:t xml:space="preserve"> </w:t>
        </w:r>
        <w:r w:rsidR="00840CB8" w:rsidRPr="00776A39">
          <w:rPr>
            <w:rStyle w:val="ae"/>
            <w:rFonts w:hint="eastAsia"/>
            <w:noProof/>
          </w:rPr>
          <w:t>国内外声景观研究现状</w:t>
        </w:r>
        <w:r w:rsidR="00840CB8">
          <w:rPr>
            <w:noProof/>
            <w:webHidden/>
          </w:rPr>
          <w:tab/>
        </w:r>
        <w:r w:rsidR="00840CB8">
          <w:rPr>
            <w:noProof/>
            <w:webHidden/>
          </w:rPr>
          <w:fldChar w:fldCharType="begin"/>
        </w:r>
        <w:r w:rsidR="00840CB8">
          <w:rPr>
            <w:noProof/>
            <w:webHidden/>
          </w:rPr>
          <w:instrText xml:space="preserve"> PAGEREF _Toc479259629 \h </w:instrText>
        </w:r>
        <w:r w:rsidR="00840CB8">
          <w:rPr>
            <w:noProof/>
            <w:webHidden/>
          </w:rPr>
        </w:r>
        <w:r w:rsidR="00840CB8">
          <w:rPr>
            <w:noProof/>
            <w:webHidden/>
          </w:rPr>
          <w:fldChar w:fldCharType="separate"/>
        </w:r>
        <w:r w:rsidR="00840CB8">
          <w:rPr>
            <w:noProof/>
            <w:webHidden/>
          </w:rPr>
          <w:t>4</w:t>
        </w:r>
        <w:r w:rsidR="00840CB8">
          <w:rPr>
            <w:noProof/>
            <w:webHidden/>
          </w:rPr>
          <w:fldChar w:fldCharType="end"/>
        </w:r>
      </w:hyperlink>
    </w:p>
    <w:p w14:paraId="77900095"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30" w:history="1">
        <w:r w:rsidR="00840CB8" w:rsidRPr="00776A39">
          <w:rPr>
            <w:rStyle w:val="ae"/>
            <w:noProof/>
          </w:rPr>
          <w:t>1.3</w:t>
        </w:r>
        <w:r w:rsidR="00840CB8" w:rsidRPr="00776A39">
          <w:rPr>
            <w:rStyle w:val="ae"/>
            <w:rFonts w:hint="eastAsia"/>
            <w:noProof/>
          </w:rPr>
          <w:t xml:space="preserve"> </w:t>
        </w:r>
        <w:r w:rsidR="00840CB8" w:rsidRPr="00776A39">
          <w:rPr>
            <w:rStyle w:val="ae"/>
            <w:rFonts w:hint="eastAsia"/>
            <w:noProof/>
          </w:rPr>
          <w:t>研究方法和思路</w:t>
        </w:r>
        <w:r w:rsidR="00840CB8">
          <w:rPr>
            <w:noProof/>
            <w:webHidden/>
          </w:rPr>
          <w:tab/>
        </w:r>
        <w:r w:rsidR="00840CB8">
          <w:rPr>
            <w:noProof/>
            <w:webHidden/>
          </w:rPr>
          <w:fldChar w:fldCharType="begin"/>
        </w:r>
        <w:r w:rsidR="00840CB8">
          <w:rPr>
            <w:noProof/>
            <w:webHidden/>
          </w:rPr>
          <w:instrText xml:space="preserve"> PAGEREF _Toc479259630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14:paraId="6A734472"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31" w:history="1">
        <w:r w:rsidR="00840CB8" w:rsidRPr="00776A39">
          <w:rPr>
            <w:rStyle w:val="ae"/>
            <w:noProof/>
          </w:rPr>
          <w:t>1.3.1</w:t>
        </w:r>
        <w:r w:rsidR="00840CB8" w:rsidRPr="00776A39">
          <w:rPr>
            <w:rStyle w:val="ae"/>
            <w:rFonts w:hint="eastAsia"/>
            <w:noProof/>
          </w:rPr>
          <w:t xml:space="preserve"> </w:t>
        </w:r>
        <w:r w:rsidR="00840CB8" w:rsidRPr="00776A39">
          <w:rPr>
            <w:rStyle w:val="ae"/>
            <w:rFonts w:hint="eastAsia"/>
            <w:noProof/>
          </w:rPr>
          <w:t>研究方法</w:t>
        </w:r>
        <w:r w:rsidR="00840CB8">
          <w:rPr>
            <w:noProof/>
            <w:webHidden/>
          </w:rPr>
          <w:tab/>
        </w:r>
        <w:r w:rsidR="00840CB8">
          <w:rPr>
            <w:noProof/>
            <w:webHidden/>
          </w:rPr>
          <w:fldChar w:fldCharType="begin"/>
        </w:r>
        <w:r w:rsidR="00840CB8">
          <w:rPr>
            <w:noProof/>
            <w:webHidden/>
          </w:rPr>
          <w:instrText xml:space="preserve"> PAGEREF _Toc479259631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14:paraId="6315AE0A"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32" w:history="1">
        <w:r w:rsidR="00840CB8" w:rsidRPr="00776A39">
          <w:rPr>
            <w:rStyle w:val="ae"/>
            <w:noProof/>
          </w:rPr>
          <w:t>1.3.2</w:t>
        </w:r>
        <w:r w:rsidR="00840CB8" w:rsidRPr="00776A39">
          <w:rPr>
            <w:rStyle w:val="ae"/>
            <w:rFonts w:hint="eastAsia"/>
            <w:noProof/>
          </w:rPr>
          <w:t xml:space="preserve"> </w:t>
        </w:r>
        <w:r w:rsidR="00840CB8" w:rsidRPr="00776A39">
          <w:rPr>
            <w:rStyle w:val="ae"/>
            <w:rFonts w:hint="eastAsia"/>
            <w:noProof/>
          </w:rPr>
          <w:t>研究思路</w:t>
        </w:r>
        <w:r w:rsidR="00840CB8">
          <w:rPr>
            <w:noProof/>
            <w:webHidden/>
          </w:rPr>
          <w:tab/>
        </w:r>
        <w:r w:rsidR="00840CB8">
          <w:rPr>
            <w:noProof/>
            <w:webHidden/>
          </w:rPr>
          <w:fldChar w:fldCharType="begin"/>
        </w:r>
        <w:r w:rsidR="00840CB8">
          <w:rPr>
            <w:noProof/>
            <w:webHidden/>
          </w:rPr>
          <w:instrText xml:space="preserve"> PAGEREF _Toc479259632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14:paraId="51C2B3A9" w14:textId="77777777" w:rsidR="00840CB8" w:rsidRDefault="000E3CD0">
      <w:pPr>
        <w:pStyle w:val="11"/>
        <w:rPr>
          <w:rFonts w:asciiTheme="minorHAnsi" w:eastAsiaTheme="minorEastAsia" w:hAnsiTheme="minorHAnsi" w:cstheme="minorBidi"/>
          <w:noProof/>
        </w:rPr>
      </w:pPr>
      <w:hyperlink w:anchor="_Toc479259633" w:history="1">
        <w:r w:rsidR="00840CB8" w:rsidRPr="00776A39">
          <w:rPr>
            <w:rStyle w:val="ae"/>
            <w:rFonts w:hint="eastAsia"/>
            <w:noProof/>
          </w:rPr>
          <w:t>第二章</w:t>
        </w:r>
        <w:r w:rsidR="00840CB8" w:rsidRPr="00776A39">
          <w:rPr>
            <w:rStyle w:val="ae"/>
            <w:rFonts w:hint="eastAsia"/>
            <w:noProof/>
          </w:rPr>
          <w:t xml:space="preserve"> </w:t>
        </w:r>
        <w:r w:rsidR="00840CB8" w:rsidRPr="00776A39">
          <w:rPr>
            <w:rStyle w:val="ae"/>
            <w:rFonts w:hint="eastAsia"/>
            <w:noProof/>
          </w:rPr>
          <w:t>富水乡村声环境评价</w:t>
        </w:r>
        <w:r w:rsidR="00840CB8">
          <w:rPr>
            <w:noProof/>
            <w:webHidden/>
          </w:rPr>
          <w:tab/>
        </w:r>
        <w:r w:rsidR="00840CB8">
          <w:rPr>
            <w:noProof/>
            <w:webHidden/>
          </w:rPr>
          <w:fldChar w:fldCharType="begin"/>
        </w:r>
        <w:r w:rsidR="00840CB8">
          <w:rPr>
            <w:noProof/>
            <w:webHidden/>
          </w:rPr>
          <w:instrText xml:space="preserve"> PAGEREF _Toc479259633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14:paraId="3573482A"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34" w:history="1">
        <w:r w:rsidR="00840CB8" w:rsidRPr="00776A39">
          <w:rPr>
            <w:rStyle w:val="ae"/>
            <w:noProof/>
          </w:rPr>
          <w:t>2.1</w:t>
        </w:r>
        <w:r w:rsidR="00840CB8" w:rsidRPr="00776A39">
          <w:rPr>
            <w:rStyle w:val="ae"/>
            <w:rFonts w:hint="eastAsia"/>
            <w:noProof/>
          </w:rPr>
          <w:t xml:space="preserve"> </w:t>
        </w:r>
        <w:r w:rsidR="00840CB8" w:rsidRPr="00776A39">
          <w:rPr>
            <w:rStyle w:val="ae"/>
            <w:rFonts w:hint="eastAsia"/>
            <w:noProof/>
          </w:rPr>
          <w:t>声环境的相关概念</w:t>
        </w:r>
        <w:r w:rsidR="00840CB8">
          <w:rPr>
            <w:noProof/>
            <w:webHidden/>
          </w:rPr>
          <w:tab/>
        </w:r>
        <w:r w:rsidR="00840CB8">
          <w:rPr>
            <w:noProof/>
            <w:webHidden/>
          </w:rPr>
          <w:fldChar w:fldCharType="begin"/>
        </w:r>
        <w:r w:rsidR="00840CB8">
          <w:rPr>
            <w:noProof/>
            <w:webHidden/>
          </w:rPr>
          <w:instrText xml:space="preserve"> PAGEREF _Toc479259634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14:paraId="22A45112"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35" w:history="1">
        <w:r w:rsidR="00840CB8" w:rsidRPr="00776A39">
          <w:rPr>
            <w:rStyle w:val="ae"/>
            <w:noProof/>
          </w:rPr>
          <w:t>2.1.1</w:t>
        </w:r>
        <w:r w:rsidR="00840CB8" w:rsidRPr="00776A39">
          <w:rPr>
            <w:rStyle w:val="ae"/>
            <w:rFonts w:hint="eastAsia"/>
            <w:noProof/>
          </w:rPr>
          <w:t xml:space="preserve"> </w:t>
        </w:r>
        <w:r w:rsidR="00840CB8" w:rsidRPr="00776A39">
          <w:rPr>
            <w:rStyle w:val="ae"/>
            <w:rFonts w:hint="eastAsia"/>
            <w:noProof/>
          </w:rPr>
          <w:t>声环境相关理论</w:t>
        </w:r>
        <w:r w:rsidR="00840CB8">
          <w:rPr>
            <w:noProof/>
            <w:webHidden/>
          </w:rPr>
          <w:tab/>
        </w:r>
        <w:r w:rsidR="00840CB8">
          <w:rPr>
            <w:noProof/>
            <w:webHidden/>
          </w:rPr>
          <w:fldChar w:fldCharType="begin"/>
        </w:r>
        <w:r w:rsidR="00840CB8">
          <w:rPr>
            <w:noProof/>
            <w:webHidden/>
          </w:rPr>
          <w:instrText xml:space="preserve"> PAGEREF _Toc479259635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14:paraId="14C6E2E7"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36" w:history="1">
        <w:r w:rsidR="00840CB8" w:rsidRPr="00776A39">
          <w:rPr>
            <w:rStyle w:val="ae"/>
            <w:noProof/>
          </w:rPr>
          <w:t>2.1.2</w:t>
        </w:r>
        <w:r w:rsidR="00840CB8" w:rsidRPr="00776A39">
          <w:rPr>
            <w:rStyle w:val="ae"/>
            <w:rFonts w:hint="eastAsia"/>
            <w:noProof/>
          </w:rPr>
          <w:t xml:space="preserve"> </w:t>
        </w:r>
        <w:r w:rsidR="00840CB8" w:rsidRPr="00776A39">
          <w:rPr>
            <w:rStyle w:val="ae"/>
            <w:rFonts w:hint="eastAsia"/>
            <w:noProof/>
          </w:rPr>
          <w:t>乡村声环境质量的评价指标</w:t>
        </w:r>
        <w:r w:rsidR="00840CB8">
          <w:rPr>
            <w:noProof/>
            <w:webHidden/>
          </w:rPr>
          <w:tab/>
        </w:r>
        <w:r w:rsidR="00840CB8">
          <w:rPr>
            <w:noProof/>
            <w:webHidden/>
          </w:rPr>
          <w:fldChar w:fldCharType="begin"/>
        </w:r>
        <w:r w:rsidR="00840CB8">
          <w:rPr>
            <w:noProof/>
            <w:webHidden/>
          </w:rPr>
          <w:instrText xml:space="preserve"> PAGEREF _Toc479259636 \h </w:instrText>
        </w:r>
        <w:r w:rsidR="00840CB8">
          <w:rPr>
            <w:noProof/>
            <w:webHidden/>
          </w:rPr>
        </w:r>
        <w:r w:rsidR="00840CB8">
          <w:rPr>
            <w:noProof/>
            <w:webHidden/>
          </w:rPr>
          <w:fldChar w:fldCharType="separate"/>
        </w:r>
        <w:r w:rsidR="00840CB8">
          <w:rPr>
            <w:noProof/>
            <w:webHidden/>
          </w:rPr>
          <w:t>8</w:t>
        </w:r>
        <w:r w:rsidR="00840CB8">
          <w:rPr>
            <w:noProof/>
            <w:webHidden/>
          </w:rPr>
          <w:fldChar w:fldCharType="end"/>
        </w:r>
      </w:hyperlink>
    </w:p>
    <w:p w14:paraId="2CFB76B6"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37" w:history="1">
        <w:r w:rsidR="00840CB8" w:rsidRPr="00776A39">
          <w:rPr>
            <w:rStyle w:val="ae"/>
            <w:noProof/>
          </w:rPr>
          <w:t>2.2</w:t>
        </w:r>
        <w:r w:rsidR="00840CB8" w:rsidRPr="00776A39">
          <w:rPr>
            <w:rStyle w:val="ae"/>
            <w:rFonts w:hint="eastAsia"/>
            <w:noProof/>
          </w:rPr>
          <w:t xml:space="preserve"> </w:t>
        </w:r>
        <w:r w:rsidR="00840CB8" w:rsidRPr="00776A39">
          <w:rPr>
            <w:rStyle w:val="ae"/>
            <w:rFonts w:hint="eastAsia"/>
            <w:noProof/>
          </w:rPr>
          <w:t>声环境评价方法</w:t>
        </w:r>
        <w:r w:rsidR="00840CB8">
          <w:rPr>
            <w:noProof/>
            <w:webHidden/>
          </w:rPr>
          <w:tab/>
        </w:r>
        <w:r w:rsidR="00840CB8">
          <w:rPr>
            <w:noProof/>
            <w:webHidden/>
          </w:rPr>
          <w:fldChar w:fldCharType="begin"/>
        </w:r>
        <w:r w:rsidR="00840CB8">
          <w:rPr>
            <w:noProof/>
            <w:webHidden/>
          </w:rPr>
          <w:instrText xml:space="preserve"> PAGEREF _Toc479259637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14:paraId="4605DFD6"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38" w:history="1">
        <w:r w:rsidR="00840CB8" w:rsidRPr="00776A39">
          <w:rPr>
            <w:rStyle w:val="ae"/>
            <w:noProof/>
          </w:rPr>
          <w:t>2.2.1</w:t>
        </w:r>
        <w:r w:rsidR="00840CB8" w:rsidRPr="00776A39">
          <w:rPr>
            <w:rStyle w:val="ae"/>
            <w:rFonts w:hint="eastAsia"/>
            <w:noProof/>
          </w:rPr>
          <w:t xml:space="preserve"> </w:t>
        </w:r>
        <w:r w:rsidR="00840CB8" w:rsidRPr="00776A39">
          <w:rPr>
            <w:rStyle w:val="ae"/>
            <w:rFonts w:hint="eastAsia"/>
            <w:noProof/>
          </w:rPr>
          <w:t>算术平均值法</w:t>
        </w:r>
        <w:r w:rsidR="00840CB8">
          <w:rPr>
            <w:noProof/>
            <w:webHidden/>
          </w:rPr>
          <w:tab/>
        </w:r>
        <w:r w:rsidR="00840CB8">
          <w:rPr>
            <w:noProof/>
            <w:webHidden/>
          </w:rPr>
          <w:fldChar w:fldCharType="begin"/>
        </w:r>
        <w:r w:rsidR="00840CB8">
          <w:rPr>
            <w:noProof/>
            <w:webHidden/>
          </w:rPr>
          <w:instrText xml:space="preserve"> PAGEREF _Toc479259638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14:paraId="6A68E5AA"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39" w:history="1">
        <w:r w:rsidR="00840CB8" w:rsidRPr="00776A39">
          <w:rPr>
            <w:rStyle w:val="ae"/>
            <w:noProof/>
          </w:rPr>
          <w:t>2.2.2</w:t>
        </w:r>
        <w:r w:rsidR="00840CB8" w:rsidRPr="00776A39">
          <w:rPr>
            <w:rStyle w:val="ae"/>
            <w:rFonts w:hint="eastAsia"/>
            <w:noProof/>
          </w:rPr>
          <w:t xml:space="preserve"> </w:t>
        </w:r>
        <w:r w:rsidR="00840CB8" w:rsidRPr="00776A39">
          <w:rPr>
            <w:rStyle w:val="ae"/>
            <w:rFonts w:hint="eastAsia"/>
            <w:noProof/>
          </w:rPr>
          <w:t>噪声污染指数</w:t>
        </w:r>
        <w:r w:rsidR="00840CB8">
          <w:rPr>
            <w:noProof/>
            <w:webHidden/>
          </w:rPr>
          <w:tab/>
        </w:r>
        <w:r w:rsidR="00840CB8">
          <w:rPr>
            <w:noProof/>
            <w:webHidden/>
          </w:rPr>
          <w:fldChar w:fldCharType="begin"/>
        </w:r>
        <w:r w:rsidR="00840CB8">
          <w:rPr>
            <w:noProof/>
            <w:webHidden/>
          </w:rPr>
          <w:instrText xml:space="preserve"> PAGEREF _Toc479259639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14:paraId="553F8B31"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40" w:history="1">
        <w:r w:rsidR="00840CB8" w:rsidRPr="00776A39">
          <w:rPr>
            <w:rStyle w:val="ae"/>
            <w:noProof/>
          </w:rPr>
          <w:t>2.3</w:t>
        </w:r>
        <w:r w:rsidR="00840CB8" w:rsidRPr="00776A39">
          <w:rPr>
            <w:rStyle w:val="ae"/>
            <w:rFonts w:hint="eastAsia"/>
            <w:noProof/>
          </w:rPr>
          <w:t xml:space="preserve"> </w:t>
        </w:r>
        <w:r w:rsidR="00840CB8" w:rsidRPr="00776A39">
          <w:rPr>
            <w:rStyle w:val="ae"/>
            <w:rFonts w:hint="eastAsia"/>
            <w:noProof/>
          </w:rPr>
          <w:t>声景观评价</w:t>
        </w:r>
        <w:r w:rsidR="00840CB8">
          <w:rPr>
            <w:noProof/>
            <w:webHidden/>
          </w:rPr>
          <w:tab/>
        </w:r>
        <w:r w:rsidR="00840CB8">
          <w:rPr>
            <w:noProof/>
            <w:webHidden/>
          </w:rPr>
          <w:fldChar w:fldCharType="begin"/>
        </w:r>
        <w:r w:rsidR="00840CB8">
          <w:rPr>
            <w:noProof/>
            <w:webHidden/>
          </w:rPr>
          <w:instrText xml:space="preserve"> PAGEREF _Toc479259640 \h </w:instrText>
        </w:r>
        <w:r w:rsidR="00840CB8">
          <w:rPr>
            <w:noProof/>
            <w:webHidden/>
          </w:rPr>
        </w:r>
        <w:r w:rsidR="00840CB8">
          <w:rPr>
            <w:noProof/>
            <w:webHidden/>
          </w:rPr>
          <w:fldChar w:fldCharType="separate"/>
        </w:r>
        <w:r w:rsidR="00840CB8">
          <w:rPr>
            <w:noProof/>
            <w:webHidden/>
          </w:rPr>
          <w:t>10</w:t>
        </w:r>
        <w:r w:rsidR="00840CB8">
          <w:rPr>
            <w:noProof/>
            <w:webHidden/>
          </w:rPr>
          <w:fldChar w:fldCharType="end"/>
        </w:r>
      </w:hyperlink>
    </w:p>
    <w:p w14:paraId="01CBA7E1"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41" w:history="1">
        <w:r w:rsidR="00840CB8" w:rsidRPr="00776A39">
          <w:rPr>
            <w:rStyle w:val="ae"/>
            <w:noProof/>
          </w:rPr>
          <w:t>2.4</w:t>
        </w:r>
        <w:r w:rsidR="00840CB8" w:rsidRPr="00776A39">
          <w:rPr>
            <w:rStyle w:val="ae"/>
            <w:rFonts w:hint="eastAsia"/>
            <w:noProof/>
          </w:rPr>
          <w:t xml:space="preserve"> </w:t>
        </w:r>
        <w:r w:rsidR="00840CB8" w:rsidRPr="00776A39">
          <w:rPr>
            <w:rStyle w:val="ae"/>
            <w:rFonts w:hint="eastAsia"/>
            <w:noProof/>
          </w:rPr>
          <w:t>噪声地图</w:t>
        </w:r>
        <w:r w:rsidR="00840CB8">
          <w:rPr>
            <w:noProof/>
            <w:webHidden/>
          </w:rPr>
          <w:tab/>
        </w:r>
        <w:r w:rsidR="00840CB8">
          <w:rPr>
            <w:noProof/>
            <w:webHidden/>
          </w:rPr>
          <w:fldChar w:fldCharType="begin"/>
        </w:r>
        <w:r w:rsidR="00840CB8">
          <w:rPr>
            <w:noProof/>
            <w:webHidden/>
          </w:rPr>
          <w:instrText xml:space="preserve"> PAGEREF _Toc479259641 \h </w:instrText>
        </w:r>
        <w:r w:rsidR="00840CB8">
          <w:rPr>
            <w:noProof/>
            <w:webHidden/>
          </w:rPr>
        </w:r>
        <w:r w:rsidR="00840CB8">
          <w:rPr>
            <w:noProof/>
            <w:webHidden/>
          </w:rPr>
          <w:fldChar w:fldCharType="separate"/>
        </w:r>
        <w:r w:rsidR="00840CB8">
          <w:rPr>
            <w:noProof/>
            <w:webHidden/>
          </w:rPr>
          <w:t>11</w:t>
        </w:r>
        <w:r w:rsidR="00840CB8">
          <w:rPr>
            <w:noProof/>
            <w:webHidden/>
          </w:rPr>
          <w:fldChar w:fldCharType="end"/>
        </w:r>
      </w:hyperlink>
    </w:p>
    <w:p w14:paraId="7CF40461" w14:textId="77777777" w:rsidR="00840CB8" w:rsidRDefault="000E3CD0">
      <w:pPr>
        <w:pStyle w:val="11"/>
        <w:rPr>
          <w:rFonts w:asciiTheme="minorHAnsi" w:eastAsiaTheme="minorEastAsia" w:hAnsiTheme="minorHAnsi" w:cstheme="minorBidi"/>
          <w:noProof/>
        </w:rPr>
      </w:pPr>
      <w:hyperlink w:anchor="_Toc479259642" w:history="1">
        <w:r w:rsidR="00840CB8" w:rsidRPr="00776A39">
          <w:rPr>
            <w:rStyle w:val="ae"/>
            <w:rFonts w:hint="eastAsia"/>
            <w:noProof/>
          </w:rPr>
          <w:t>第三章</w:t>
        </w:r>
        <w:r w:rsidR="00840CB8" w:rsidRPr="00776A39">
          <w:rPr>
            <w:rStyle w:val="ae"/>
            <w:rFonts w:hint="eastAsia"/>
            <w:noProof/>
          </w:rPr>
          <w:t xml:space="preserve"> </w:t>
        </w:r>
        <w:r w:rsidR="00840CB8" w:rsidRPr="00776A39">
          <w:rPr>
            <w:rStyle w:val="ae"/>
            <w:rFonts w:hint="eastAsia"/>
            <w:noProof/>
          </w:rPr>
          <w:t>富水乡村声环境现场调查测量</w:t>
        </w:r>
        <w:r w:rsidR="00840CB8">
          <w:rPr>
            <w:noProof/>
            <w:webHidden/>
          </w:rPr>
          <w:tab/>
        </w:r>
        <w:r w:rsidR="00840CB8">
          <w:rPr>
            <w:noProof/>
            <w:webHidden/>
          </w:rPr>
          <w:fldChar w:fldCharType="begin"/>
        </w:r>
        <w:r w:rsidR="00840CB8">
          <w:rPr>
            <w:noProof/>
            <w:webHidden/>
          </w:rPr>
          <w:instrText xml:space="preserve"> PAGEREF _Toc479259642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14:paraId="3858EC6F"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43" w:history="1">
        <w:r w:rsidR="00840CB8" w:rsidRPr="00776A39">
          <w:rPr>
            <w:rStyle w:val="ae"/>
            <w:noProof/>
          </w:rPr>
          <w:t>3.1</w:t>
        </w:r>
        <w:r w:rsidR="00840CB8" w:rsidRPr="00776A39">
          <w:rPr>
            <w:rStyle w:val="ae"/>
            <w:rFonts w:hint="eastAsia"/>
            <w:noProof/>
          </w:rPr>
          <w:t xml:space="preserve"> </w:t>
        </w:r>
        <w:r w:rsidR="00840CB8" w:rsidRPr="00776A39">
          <w:rPr>
            <w:rStyle w:val="ae"/>
            <w:rFonts w:hint="eastAsia"/>
            <w:noProof/>
          </w:rPr>
          <w:t>涧东村声环境现场调查测量</w:t>
        </w:r>
        <w:r w:rsidR="00840CB8">
          <w:rPr>
            <w:noProof/>
            <w:webHidden/>
          </w:rPr>
          <w:tab/>
        </w:r>
        <w:r w:rsidR="00840CB8">
          <w:rPr>
            <w:noProof/>
            <w:webHidden/>
          </w:rPr>
          <w:fldChar w:fldCharType="begin"/>
        </w:r>
        <w:r w:rsidR="00840CB8">
          <w:rPr>
            <w:noProof/>
            <w:webHidden/>
          </w:rPr>
          <w:instrText xml:space="preserve"> PAGEREF _Toc479259643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14:paraId="46733E28"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44" w:history="1">
        <w:r w:rsidR="00840CB8" w:rsidRPr="00776A39">
          <w:rPr>
            <w:rStyle w:val="ae"/>
            <w:noProof/>
          </w:rPr>
          <w:t>3.1.1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_Toc479259644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14:paraId="4E246A95"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45" w:history="1">
        <w:r w:rsidR="00840CB8" w:rsidRPr="00776A39">
          <w:rPr>
            <w:rStyle w:val="ae"/>
            <w:noProof/>
          </w:rPr>
          <w:t>3.1.2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_Toc479259645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14:paraId="6619BF1A"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46" w:history="1">
        <w:r w:rsidR="00840CB8" w:rsidRPr="00776A39">
          <w:rPr>
            <w:rStyle w:val="ae"/>
            <w:noProof/>
          </w:rPr>
          <w:t>3.1.3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_Toc479259646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14:paraId="04C534A5"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47" w:history="1">
        <w:r w:rsidR="00840CB8" w:rsidRPr="00776A39">
          <w:rPr>
            <w:rStyle w:val="ae"/>
            <w:noProof/>
          </w:rPr>
          <w:t>3.2</w:t>
        </w:r>
        <w:r w:rsidR="00840CB8" w:rsidRPr="00776A39">
          <w:rPr>
            <w:rStyle w:val="ae"/>
            <w:rFonts w:hint="eastAsia"/>
            <w:noProof/>
          </w:rPr>
          <w:t xml:space="preserve"> </w:t>
        </w:r>
        <w:r w:rsidR="00840CB8" w:rsidRPr="00776A39">
          <w:rPr>
            <w:rStyle w:val="ae"/>
            <w:rFonts w:hint="eastAsia"/>
            <w:noProof/>
          </w:rPr>
          <w:t>富阳黄公望村现场调查测量</w:t>
        </w:r>
        <w:r w:rsidR="00840CB8">
          <w:rPr>
            <w:noProof/>
            <w:webHidden/>
          </w:rPr>
          <w:tab/>
        </w:r>
        <w:r w:rsidR="00840CB8">
          <w:rPr>
            <w:noProof/>
            <w:webHidden/>
          </w:rPr>
          <w:fldChar w:fldCharType="begin"/>
        </w:r>
        <w:r w:rsidR="00840CB8">
          <w:rPr>
            <w:noProof/>
            <w:webHidden/>
          </w:rPr>
          <w:instrText xml:space="preserve"> PAGEREF _Toc479259647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14:paraId="1C815C82"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48" w:history="1">
        <w:r w:rsidR="00840CB8" w:rsidRPr="00776A39">
          <w:rPr>
            <w:rStyle w:val="ae"/>
            <w:noProof/>
          </w:rPr>
          <w:t>3.2.1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_Toc479259648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14:paraId="29C6B468"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49" w:history="1">
        <w:r w:rsidR="00840CB8" w:rsidRPr="00776A39">
          <w:rPr>
            <w:rStyle w:val="ae"/>
            <w:noProof/>
          </w:rPr>
          <w:t>3.2.2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_Toc479259649 \h </w:instrText>
        </w:r>
        <w:r w:rsidR="00840CB8">
          <w:rPr>
            <w:noProof/>
            <w:webHidden/>
          </w:rPr>
        </w:r>
        <w:r w:rsidR="00840CB8">
          <w:rPr>
            <w:noProof/>
            <w:webHidden/>
          </w:rPr>
          <w:fldChar w:fldCharType="separate"/>
        </w:r>
        <w:r w:rsidR="00840CB8">
          <w:rPr>
            <w:noProof/>
            <w:webHidden/>
          </w:rPr>
          <w:t>20</w:t>
        </w:r>
        <w:r w:rsidR="00840CB8">
          <w:rPr>
            <w:noProof/>
            <w:webHidden/>
          </w:rPr>
          <w:fldChar w:fldCharType="end"/>
        </w:r>
      </w:hyperlink>
    </w:p>
    <w:p w14:paraId="4703B0B4"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50" w:history="1">
        <w:r w:rsidR="00840CB8" w:rsidRPr="00776A39">
          <w:rPr>
            <w:rStyle w:val="ae"/>
            <w:noProof/>
          </w:rPr>
          <w:t>3.2.3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_Toc479259650 \h </w:instrText>
        </w:r>
        <w:r w:rsidR="00840CB8">
          <w:rPr>
            <w:noProof/>
            <w:webHidden/>
          </w:rPr>
        </w:r>
        <w:r w:rsidR="00840CB8">
          <w:rPr>
            <w:noProof/>
            <w:webHidden/>
          </w:rPr>
          <w:fldChar w:fldCharType="separate"/>
        </w:r>
        <w:r w:rsidR="00840CB8">
          <w:rPr>
            <w:noProof/>
            <w:webHidden/>
          </w:rPr>
          <w:t>23</w:t>
        </w:r>
        <w:r w:rsidR="00840CB8">
          <w:rPr>
            <w:noProof/>
            <w:webHidden/>
          </w:rPr>
          <w:fldChar w:fldCharType="end"/>
        </w:r>
      </w:hyperlink>
    </w:p>
    <w:p w14:paraId="739EC8B2" w14:textId="77777777" w:rsidR="00840CB8" w:rsidRDefault="000E3CD0">
      <w:pPr>
        <w:pStyle w:val="11"/>
        <w:rPr>
          <w:rFonts w:asciiTheme="minorHAnsi" w:eastAsiaTheme="minorEastAsia" w:hAnsiTheme="minorHAnsi" w:cstheme="minorBidi"/>
          <w:noProof/>
        </w:rPr>
      </w:pPr>
      <w:hyperlink w:anchor="_Toc479259651" w:history="1">
        <w:r w:rsidR="00840CB8" w:rsidRPr="00776A39">
          <w:rPr>
            <w:rStyle w:val="ae"/>
            <w:rFonts w:hint="eastAsia"/>
            <w:noProof/>
          </w:rPr>
          <w:t>第四章</w:t>
        </w:r>
        <w:r w:rsidR="00840CB8" w:rsidRPr="00776A39">
          <w:rPr>
            <w:rStyle w:val="ae"/>
            <w:rFonts w:hint="eastAsia"/>
            <w:noProof/>
          </w:rPr>
          <w:t xml:space="preserve"> </w:t>
        </w:r>
        <w:r w:rsidR="00840CB8" w:rsidRPr="00776A39">
          <w:rPr>
            <w:rStyle w:val="ae"/>
            <w:rFonts w:hint="eastAsia"/>
            <w:noProof/>
          </w:rPr>
          <w:t>富水乡村声环境模拟分析</w:t>
        </w:r>
        <w:r w:rsidR="00840CB8">
          <w:rPr>
            <w:noProof/>
            <w:webHidden/>
          </w:rPr>
          <w:tab/>
        </w:r>
        <w:r w:rsidR="00840CB8">
          <w:rPr>
            <w:noProof/>
            <w:webHidden/>
          </w:rPr>
          <w:fldChar w:fldCharType="begin"/>
        </w:r>
        <w:r w:rsidR="00840CB8">
          <w:rPr>
            <w:noProof/>
            <w:webHidden/>
          </w:rPr>
          <w:instrText xml:space="preserve"> PAGEREF _Toc479259651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14:paraId="2D8656AB"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52" w:history="1">
        <w:r w:rsidR="00840CB8" w:rsidRPr="00776A39">
          <w:rPr>
            <w:rStyle w:val="ae"/>
            <w:noProof/>
          </w:rPr>
          <w:t>4.1</w:t>
        </w:r>
        <w:r w:rsidR="00840CB8" w:rsidRPr="00776A39">
          <w:rPr>
            <w:rStyle w:val="ae"/>
            <w:rFonts w:hint="eastAsia"/>
            <w:noProof/>
          </w:rPr>
          <w:t xml:space="preserve"> </w:t>
        </w:r>
        <w:r w:rsidR="00840CB8" w:rsidRPr="00776A39">
          <w:rPr>
            <w:rStyle w:val="ae"/>
            <w:rFonts w:hint="eastAsia"/>
            <w:noProof/>
          </w:rPr>
          <w:t>声学仿真平台介绍</w:t>
        </w:r>
        <w:r w:rsidR="00840CB8">
          <w:rPr>
            <w:noProof/>
            <w:webHidden/>
          </w:rPr>
          <w:tab/>
        </w:r>
        <w:r w:rsidR="00840CB8">
          <w:rPr>
            <w:noProof/>
            <w:webHidden/>
          </w:rPr>
          <w:fldChar w:fldCharType="begin"/>
        </w:r>
        <w:r w:rsidR="00840CB8">
          <w:rPr>
            <w:noProof/>
            <w:webHidden/>
          </w:rPr>
          <w:instrText xml:space="preserve"> PAGEREF _Toc479259652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14:paraId="15B7974B"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53" w:history="1">
        <w:r w:rsidR="00840CB8" w:rsidRPr="00776A39">
          <w:rPr>
            <w:rStyle w:val="ae"/>
            <w:noProof/>
          </w:rPr>
          <w:t>4.1.1 RAYNOISE</w:t>
        </w:r>
        <w:r w:rsidR="00840CB8" w:rsidRPr="00776A39">
          <w:rPr>
            <w:rStyle w:val="ae"/>
            <w:rFonts w:hint="eastAsia"/>
            <w:noProof/>
          </w:rPr>
          <w:t>声学仿真模拟的原理</w:t>
        </w:r>
        <w:r w:rsidR="00840CB8">
          <w:rPr>
            <w:noProof/>
            <w:webHidden/>
          </w:rPr>
          <w:tab/>
        </w:r>
        <w:r w:rsidR="00840CB8">
          <w:rPr>
            <w:noProof/>
            <w:webHidden/>
          </w:rPr>
          <w:fldChar w:fldCharType="begin"/>
        </w:r>
        <w:r w:rsidR="00840CB8">
          <w:rPr>
            <w:noProof/>
            <w:webHidden/>
          </w:rPr>
          <w:instrText xml:space="preserve"> PAGEREF _Toc479259653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14:paraId="3F33E26D"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54" w:history="1">
        <w:r w:rsidR="00840CB8" w:rsidRPr="00776A39">
          <w:rPr>
            <w:rStyle w:val="ae"/>
            <w:noProof/>
          </w:rPr>
          <w:t>4.1.2 RAYNOISE</w:t>
        </w:r>
        <w:r w:rsidR="00840CB8" w:rsidRPr="00776A39">
          <w:rPr>
            <w:rStyle w:val="ae"/>
            <w:rFonts w:hint="eastAsia"/>
            <w:noProof/>
          </w:rPr>
          <w:t>声学仿真模拟的方法</w:t>
        </w:r>
        <w:r w:rsidR="00840CB8">
          <w:rPr>
            <w:noProof/>
            <w:webHidden/>
          </w:rPr>
          <w:tab/>
        </w:r>
        <w:r w:rsidR="00840CB8">
          <w:rPr>
            <w:noProof/>
            <w:webHidden/>
          </w:rPr>
          <w:fldChar w:fldCharType="begin"/>
        </w:r>
        <w:r w:rsidR="00840CB8">
          <w:rPr>
            <w:noProof/>
            <w:webHidden/>
          </w:rPr>
          <w:instrText xml:space="preserve"> PAGEREF _Toc479259654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14:paraId="448242B1"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55" w:history="1">
        <w:r w:rsidR="00840CB8" w:rsidRPr="00776A39">
          <w:rPr>
            <w:rStyle w:val="ae"/>
            <w:noProof/>
          </w:rPr>
          <w:t>4.1.3</w:t>
        </w:r>
        <w:r w:rsidR="00840CB8" w:rsidRPr="00776A39">
          <w:rPr>
            <w:rStyle w:val="ae"/>
            <w:rFonts w:hint="eastAsia"/>
            <w:noProof/>
          </w:rPr>
          <w:t xml:space="preserve"> </w:t>
        </w:r>
        <w:r w:rsidR="00840CB8" w:rsidRPr="00776A39">
          <w:rPr>
            <w:rStyle w:val="ae"/>
            <w:rFonts w:hint="eastAsia"/>
            <w:noProof/>
          </w:rPr>
          <w:t>声学软件仿真模拟的优势</w:t>
        </w:r>
        <w:r w:rsidR="00840CB8">
          <w:rPr>
            <w:noProof/>
            <w:webHidden/>
          </w:rPr>
          <w:tab/>
        </w:r>
        <w:r w:rsidR="00840CB8">
          <w:rPr>
            <w:noProof/>
            <w:webHidden/>
          </w:rPr>
          <w:fldChar w:fldCharType="begin"/>
        </w:r>
        <w:r w:rsidR="00840CB8">
          <w:rPr>
            <w:noProof/>
            <w:webHidden/>
          </w:rPr>
          <w:instrText xml:space="preserve"> PAGEREF _Toc479259655 \h </w:instrText>
        </w:r>
        <w:r w:rsidR="00840CB8">
          <w:rPr>
            <w:noProof/>
            <w:webHidden/>
          </w:rPr>
        </w:r>
        <w:r w:rsidR="00840CB8">
          <w:rPr>
            <w:noProof/>
            <w:webHidden/>
          </w:rPr>
          <w:fldChar w:fldCharType="separate"/>
        </w:r>
        <w:r w:rsidR="00840CB8">
          <w:rPr>
            <w:noProof/>
            <w:webHidden/>
          </w:rPr>
          <w:t>26</w:t>
        </w:r>
        <w:r w:rsidR="00840CB8">
          <w:rPr>
            <w:noProof/>
            <w:webHidden/>
          </w:rPr>
          <w:fldChar w:fldCharType="end"/>
        </w:r>
      </w:hyperlink>
    </w:p>
    <w:p w14:paraId="54456AFF"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56" w:history="1">
        <w:r w:rsidR="00840CB8" w:rsidRPr="00776A39">
          <w:rPr>
            <w:rStyle w:val="ae"/>
            <w:noProof/>
          </w:rPr>
          <w:t>4.2</w:t>
        </w:r>
        <w:r w:rsidR="00840CB8" w:rsidRPr="00776A39">
          <w:rPr>
            <w:rStyle w:val="ae"/>
            <w:rFonts w:hint="eastAsia"/>
            <w:noProof/>
          </w:rPr>
          <w:t xml:space="preserve"> </w:t>
        </w:r>
        <w:r w:rsidR="00840CB8" w:rsidRPr="00776A39">
          <w:rPr>
            <w:rStyle w:val="ae"/>
            <w:rFonts w:hint="eastAsia"/>
            <w:noProof/>
          </w:rPr>
          <w:t>乡村声环境声学仿真模型建立</w:t>
        </w:r>
        <w:r w:rsidR="00840CB8">
          <w:rPr>
            <w:noProof/>
            <w:webHidden/>
          </w:rPr>
          <w:tab/>
        </w:r>
        <w:r w:rsidR="00840CB8">
          <w:rPr>
            <w:noProof/>
            <w:webHidden/>
          </w:rPr>
          <w:fldChar w:fldCharType="begin"/>
        </w:r>
        <w:r w:rsidR="00840CB8">
          <w:rPr>
            <w:noProof/>
            <w:webHidden/>
          </w:rPr>
          <w:instrText xml:space="preserve"> PAGEREF _Toc479259656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14:paraId="0626ABA8"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57" w:history="1">
        <w:r w:rsidR="00840CB8" w:rsidRPr="00776A39">
          <w:rPr>
            <w:rStyle w:val="ae"/>
            <w:noProof/>
          </w:rPr>
          <w:t>4.2.1</w:t>
        </w:r>
        <w:r w:rsidR="00840CB8" w:rsidRPr="00776A39">
          <w:rPr>
            <w:rStyle w:val="ae"/>
            <w:rFonts w:hint="eastAsia"/>
            <w:noProof/>
          </w:rPr>
          <w:t xml:space="preserve"> </w:t>
        </w:r>
        <w:r w:rsidR="00840CB8" w:rsidRPr="00776A39">
          <w:rPr>
            <w:rStyle w:val="ae"/>
            <w:rFonts w:hint="eastAsia"/>
            <w:noProof/>
          </w:rPr>
          <w:t>涧东村声学仿真模型建立</w:t>
        </w:r>
        <w:r w:rsidR="00840CB8">
          <w:rPr>
            <w:noProof/>
            <w:webHidden/>
          </w:rPr>
          <w:tab/>
        </w:r>
        <w:r w:rsidR="00840CB8">
          <w:rPr>
            <w:noProof/>
            <w:webHidden/>
          </w:rPr>
          <w:fldChar w:fldCharType="begin"/>
        </w:r>
        <w:r w:rsidR="00840CB8">
          <w:rPr>
            <w:noProof/>
            <w:webHidden/>
          </w:rPr>
          <w:instrText xml:space="preserve"> PAGEREF _Toc479259657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14:paraId="1493F88B"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58" w:history="1">
        <w:r w:rsidR="00840CB8" w:rsidRPr="00776A39">
          <w:rPr>
            <w:rStyle w:val="ae"/>
            <w:noProof/>
          </w:rPr>
          <w:t>4.2.2</w:t>
        </w:r>
        <w:r w:rsidR="00840CB8" w:rsidRPr="00776A39">
          <w:rPr>
            <w:rStyle w:val="ae"/>
            <w:rFonts w:hint="eastAsia"/>
            <w:noProof/>
          </w:rPr>
          <w:t xml:space="preserve"> </w:t>
        </w:r>
        <w:r w:rsidR="00840CB8" w:rsidRPr="00776A39">
          <w:rPr>
            <w:rStyle w:val="ae"/>
            <w:rFonts w:hint="eastAsia"/>
            <w:noProof/>
          </w:rPr>
          <w:t>黄公望村声学仿真模型建立</w:t>
        </w:r>
        <w:r w:rsidR="00840CB8">
          <w:rPr>
            <w:noProof/>
            <w:webHidden/>
          </w:rPr>
          <w:tab/>
        </w:r>
        <w:r w:rsidR="00840CB8">
          <w:rPr>
            <w:noProof/>
            <w:webHidden/>
          </w:rPr>
          <w:fldChar w:fldCharType="begin"/>
        </w:r>
        <w:r w:rsidR="00840CB8">
          <w:rPr>
            <w:noProof/>
            <w:webHidden/>
          </w:rPr>
          <w:instrText xml:space="preserve"> PAGEREF _Toc479259658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14:paraId="0BB29BEE"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59" w:history="1">
        <w:r w:rsidR="00840CB8" w:rsidRPr="00776A39">
          <w:rPr>
            <w:rStyle w:val="ae"/>
            <w:noProof/>
          </w:rPr>
          <w:t>4.3</w:t>
        </w:r>
        <w:r w:rsidR="00840CB8" w:rsidRPr="00776A39">
          <w:rPr>
            <w:rStyle w:val="ae"/>
            <w:rFonts w:hint="eastAsia"/>
            <w:noProof/>
          </w:rPr>
          <w:t xml:space="preserve"> </w:t>
        </w:r>
        <w:r w:rsidR="00840CB8" w:rsidRPr="00776A39">
          <w:rPr>
            <w:rStyle w:val="ae"/>
            <w:rFonts w:hint="eastAsia"/>
            <w:noProof/>
          </w:rPr>
          <w:t>声学仿真模型的校核</w:t>
        </w:r>
        <w:r w:rsidR="00840CB8">
          <w:rPr>
            <w:noProof/>
            <w:webHidden/>
          </w:rPr>
          <w:tab/>
        </w:r>
        <w:r w:rsidR="00840CB8">
          <w:rPr>
            <w:noProof/>
            <w:webHidden/>
          </w:rPr>
          <w:fldChar w:fldCharType="begin"/>
        </w:r>
        <w:r w:rsidR="00840CB8">
          <w:rPr>
            <w:noProof/>
            <w:webHidden/>
          </w:rPr>
          <w:instrText xml:space="preserve"> PAGEREF _Toc479259659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14:paraId="5E14AC1C"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60" w:history="1">
        <w:r w:rsidR="00840CB8" w:rsidRPr="00776A39">
          <w:rPr>
            <w:rStyle w:val="ae"/>
            <w:noProof/>
          </w:rPr>
          <w:t>4.3.1</w:t>
        </w:r>
        <w:r w:rsidR="00840CB8" w:rsidRPr="00776A39">
          <w:rPr>
            <w:rStyle w:val="ae"/>
            <w:rFonts w:hint="eastAsia"/>
            <w:noProof/>
          </w:rPr>
          <w:t xml:space="preserve"> </w:t>
        </w:r>
        <w:r w:rsidR="00840CB8" w:rsidRPr="00776A39">
          <w:rPr>
            <w:rStyle w:val="ae"/>
            <w:rFonts w:hint="eastAsia"/>
            <w:noProof/>
          </w:rPr>
          <w:t>声学仿真模型校核的原理</w:t>
        </w:r>
        <w:r w:rsidR="00840CB8">
          <w:rPr>
            <w:noProof/>
            <w:webHidden/>
          </w:rPr>
          <w:tab/>
        </w:r>
        <w:r w:rsidR="00840CB8">
          <w:rPr>
            <w:noProof/>
            <w:webHidden/>
          </w:rPr>
          <w:fldChar w:fldCharType="begin"/>
        </w:r>
        <w:r w:rsidR="00840CB8">
          <w:rPr>
            <w:noProof/>
            <w:webHidden/>
          </w:rPr>
          <w:instrText xml:space="preserve"> PAGEREF _Toc479259660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14:paraId="5A1BA648"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61" w:history="1">
        <w:r w:rsidR="00840CB8" w:rsidRPr="00776A39">
          <w:rPr>
            <w:rStyle w:val="ae"/>
            <w:noProof/>
          </w:rPr>
          <w:t>4.3.2</w:t>
        </w:r>
        <w:r w:rsidR="00840CB8" w:rsidRPr="00776A39">
          <w:rPr>
            <w:rStyle w:val="ae"/>
            <w:rFonts w:hint="eastAsia"/>
            <w:noProof/>
          </w:rPr>
          <w:t xml:space="preserve"> </w:t>
        </w:r>
        <w:r w:rsidR="00840CB8" w:rsidRPr="00776A39">
          <w:rPr>
            <w:rStyle w:val="ae"/>
            <w:rFonts w:hint="eastAsia"/>
            <w:noProof/>
          </w:rPr>
          <w:t>村庄声学仿真模型的校核</w:t>
        </w:r>
        <w:r w:rsidR="00840CB8">
          <w:rPr>
            <w:noProof/>
            <w:webHidden/>
          </w:rPr>
          <w:tab/>
        </w:r>
        <w:r w:rsidR="00840CB8">
          <w:rPr>
            <w:noProof/>
            <w:webHidden/>
          </w:rPr>
          <w:fldChar w:fldCharType="begin"/>
        </w:r>
        <w:r w:rsidR="00840CB8">
          <w:rPr>
            <w:noProof/>
            <w:webHidden/>
          </w:rPr>
          <w:instrText xml:space="preserve"> PAGEREF _Toc479259661 \h </w:instrText>
        </w:r>
        <w:r w:rsidR="00840CB8">
          <w:rPr>
            <w:noProof/>
            <w:webHidden/>
          </w:rPr>
        </w:r>
        <w:r w:rsidR="00840CB8">
          <w:rPr>
            <w:noProof/>
            <w:webHidden/>
          </w:rPr>
          <w:fldChar w:fldCharType="separate"/>
        </w:r>
        <w:r w:rsidR="00840CB8">
          <w:rPr>
            <w:noProof/>
            <w:webHidden/>
          </w:rPr>
          <w:t>30</w:t>
        </w:r>
        <w:r w:rsidR="00840CB8">
          <w:rPr>
            <w:noProof/>
            <w:webHidden/>
          </w:rPr>
          <w:fldChar w:fldCharType="end"/>
        </w:r>
      </w:hyperlink>
    </w:p>
    <w:p w14:paraId="71C6F883" w14:textId="77777777" w:rsidR="00840CB8" w:rsidRDefault="000E3CD0">
      <w:pPr>
        <w:pStyle w:val="11"/>
        <w:rPr>
          <w:rFonts w:asciiTheme="minorHAnsi" w:eastAsiaTheme="minorEastAsia" w:hAnsiTheme="minorHAnsi" w:cstheme="minorBidi"/>
          <w:noProof/>
        </w:rPr>
      </w:pPr>
      <w:hyperlink w:anchor="_Toc479259662" w:history="1">
        <w:r w:rsidR="00840CB8" w:rsidRPr="00776A39">
          <w:rPr>
            <w:rStyle w:val="ae"/>
            <w:rFonts w:hint="eastAsia"/>
            <w:noProof/>
          </w:rPr>
          <w:t>第五章</w:t>
        </w:r>
        <w:r w:rsidR="00840CB8" w:rsidRPr="00776A39">
          <w:rPr>
            <w:rStyle w:val="ae"/>
            <w:rFonts w:hint="eastAsia"/>
            <w:noProof/>
          </w:rPr>
          <w:t xml:space="preserve"> </w:t>
        </w:r>
        <w:r w:rsidR="00840CB8" w:rsidRPr="00776A39">
          <w:rPr>
            <w:rStyle w:val="ae"/>
            <w:rFonts w:hint="eastAsia"/>
            <w:noProof/>
          </w:rPr>
          <w:t>富水乡村声环境规划与控制策略</w:t>
        </w:r>
        <w:r w:rsidR="00840CB8">
          <w:rPr>
            <w:noProof/>
            <w:webHidden/>
          </w:rPr>
          <w:tab/>
        </w:r>
        <w:r w:rsidR="00840CB8">
          <w:rPr>
            <w:noProof/>
            <w:webHidden/>
          </w:rPr>
          <w:fldChar w:fldCharType="begin"/>
        </w:r>
        <w:r w:rsidR="00840CB8">
          <w:rPr>
            <w:noProof/>
            <w:webHidden/>
          </w:rPr>
          <w:instrText xml:space="preserve"> PAGEREF _Toc479259662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14:paraId="7938AA0E"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63" w:history="1">
        <w:r w:rsidR="00840CB8" w:rsidRPr="00776A39">
          <w:rPr>
            <w:rStyle w:val="ae"/>
            <w:noProof/>
          </w:rPr>
          <w:t>5.1</w:t>
        </w:r>
        <w:r w:rsidR="00840CB8" w:rsidRPr="00776A39">
          <w:rPr>
            <w:rStyle w:val="ae"/>
            <w:rFonts w:hint="eastAsia"/>
            <w:noProof/>
          </w:rPr>
          <w:t xml:space="preserve"> </w:t>
        </w:r>
        <w:r w:rsidR="00840CB8" w:rsidRPr="00776A39">
          <w:rPr>
            <w:rStyle w:val="ae"/>
            <w:rFonts w:hint="eastAsia"/>
            <w:noProof/>
          </w:rPr>
          <w:t>乡村声环境规划控制策略</w:t>
        </w:r>
        <w:r w:rsidR="00840CB8">
          <w:rPr>
            <w:noProof/>
            <w:webHidden/>
          </w:rPr>
          <w:tab/>
        </w:r>
        <w:r w:rsidR="00840CB8">
          <w:rPr>
            <w:noProof/>
            <w:webHidden/>
          </w:rPr>
          <w:fldChar w:fldCharType="begin"/>
        </w:r>
        <w:r w:rsidR="00840CB8">
          <w:rPr>
            <w:noProof/>
            <w:webHidden/>
          </w:rPr>
          <w:instrText xml:space="preserve"> PAGEREF _Toc479259663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14:paraId="0DE0CDA8"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64" w:history="1">
        <w:r w:rsidR="00840CB8" w:rsidRPr="00776A39">
          <w:rPr>
            <w:rStyle w:val="ae"/>
            <w:noProof/>
          </w:rPr>
          <w:t>5.1.1</w:t>
        </w:r>
        <w:r w:rsidR="00840CB8" w:rsidRPr="00776A39">
          <w:rPr>
            <w:rStyle w:val="ae"/>
            <w:rFonts w:hint="eastAsia"/>
            <w:noProof/>
          </w:rPr>
          <w:t xml:space="preserve"> </w:t>
        </w:r>
        <w:r w:rsidR="00840CB8" w:rsidRPr="00776A39">
          <w:rPr>
            <w:rStyle w:val="ae"/>
            <w:rFonts w:hint="eastAsia"/>
            <w:noProof/>
          </w:rPr>
          <w:t>合理的村庄布局和道路交通规划</w:t>
        </w:r>
        <w:r w:rsidR="00840CB8">
          <w:rPr>
            <w:noProof/>
            <w:webHidden/>
          </w:rPr>
          <w:tab/>
        </w:r>
        <w:r w:rsidR="00840CB8">
          <w:rPr>
            <w:noProof/>
            <w:webHidden/>
          </w:rPr>
          <w:fldChar w:fldCharType="begin"/>
        </w:r>
        <w:r w:rsidR="00840CB8">
          <w:rPr>
            <w:noProof/>
            <w:webHidden/>
          </w:rPr>
          <w:instrText xml:space="preserve"> PAGEREF _Toc479259664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14:paraId="043E4F2C"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65" w:history="1">
        <w:r w:rsidR="00840CB8" w:rsidRPr="00776A39">
          <w:rPr>
            <w:rStyle w:val="ae"/>
            <w:noProof/>
          </w:rPr>
          <w:t>5.1.2</w:t>
        </w:r>
        <w:r w:rsidR="00840CB8" w:rsidRPr="00776A39">
          <w:rPr>
            <w:rStyle w:val="ae"/>
            <w:rFonts w:hint="eastAsia"/>
            <w:noProof/>
          </w:rPr>
          <w:t xml:space="preserve"> </w:t>
        </w:r>
        <w:r w:rsidR="00840CB8" w:rsidRPr="00776A39">
          <w:rPr>
            <w:rStyle w:val="ae"/>
            <w:rFonts w:hint="eastAsia"/>
            <w:noProof/>
          </w:rPr>
          <w:t>采用恰当的降噪措施</w:t>
        </w:r>
        <w:r w:rsidR="00840CB8">
          <w:rPr>
            <w:noProof/>
            <w:webHidden/>
          </w:rPr>
          <w:tab/>
        </w:r>
        <w:r w:rsidR="00840CB8">
          <w:rPr>
            <w:noProof/>
            <w:webHidden/>
          </w:rPr>
          <w:fldChar w:fldCharType="begin"/>
        </w:r>
        <w:r w:rsidR="00840CB8">
          <w:rPr>
            <w:noProof/>
            <w:webHidden/>
          </w:rPr>
          <w:instrText xml:space="preserve"> PAGEREF _Toc479259665 \h </w:instrText>
        </w:r>
        <w:r w:rsidR="00840CB8">
          <w:rPr>
            <w:noProof/>
            <w:webHidden/>
          </w:rPr>
        </w:r>
        <w:r w:rsidR="00840CB8">
          <w:rPr>
            <w:noProof/>
            <w:webHidden/>
          </w:rPr>
          <w:fldChar w:fldCharType="separate"/>
        </w:r>
        <w:r w:rsidR="00840CB8">
          <w:rPr>
            <w:noProof/>
            <w:webHidden/>
          </w:rPr>
          <w:t>36</w:t>
        </w:r>
        <w:r w:rsidR="00840CB8">
          <w:rPr>
            <w:noProof/>
            <w:webHidden/>
          </w:rPr>
          <w:fldChar w:fldCharType="end"/>
        </w:r>
      </w:hyperlink>
    </w:p>
    <w:p w14:paraId="656FF3BE"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66" w:history="1">
        <w:r w:rsidR="00840CB8" w:rsidRPr="00776A39">
          <w:rPr>
            <w:rStyle w:val="ae"/>
            <w:noProof/>
          </w:rPr>
          <w:t>5.2</w:t>
        </w:r>
        <w:r w:rsidR="00840CB8" w:rsidRPr="00776A39">
          <w:rPr>
            <w:rStyle w:val="ae"/>
            <w:rFonts w:hint="eastAsia"/>
            <w:noProof/>
          </w:rPr>
          <w:t xml:space="preserve"> </w:t>
        </w:r>
        <w:r w:rsidR="00840CB8" w:rsidRPr="00776A39">
          <w:rPr>
            <w:rStyle w:val="ae"/>
            <w:rFonts w:hint="eastAsia"/>
            <w:noProof/>
          </w:rPr>
          <w:t>水环境对声环境的影响</w:t>
        </w:r>
        <w:r w:rsidR="00840CB8">
          <w:rPr>
            <w:noProof/>
            <w:webHidden/>
          </w:rPr>
          <w:tab/>
        </w:r>
        <w:r w:rsidR="00840CB8">
          <w:rPr>
            <w:noProof/>
            <w:webHidden/>
          </w:rPr>
          <w:fldChar w:fldCharType="begin"/>
        </w:r>
        <w:r w:rsidR="00840CB8">
          <w:rPr>
            <w:noProof/>
            <w:webHidden/>
          </w:rPr>
          <w:instrText xml:space="preserve"> PAGEREF _Toc479259666 \h </w:instrText>
        </w:r>
        <w:r w:rsidR="00840CB8">
          <w:rPr>
            <w:noProof/>
            <w:webHidden/>
          </w:rPr>
        </w:r>
        <w:r w:rsidR="00840CB8">
          <w:rPr>
            <w:noProof/>
            <w:webHidden/>
          </w:rPr>
          <w:fldChar w:fldCharType="separate"/>
        </w:r>
        <w:r w:rsidR="00840CB8">
          <w:rPr>
            <w:noProof/>
            <w:webHidden/>
          </w:rPr>
          <w:t>37</w:t>
        </w:r>
        <w:r w:rsidR="00840CB8">
          <w:rPr>
            <w:noProof/>
            <w:webHidden/>
          </w:rPr>
          <w:fldChar w:fldCharType="end"/>
        </w:r>
      </w:hyperlink>
    </w:p>
    <w:p w14:paraId="12E6B909" w14:textId="77777777" w:rsidR="00840CB8" w:rsidRDefault="000E3CD0">
      <w:pPr>
        <w:pStyle w:val="30"/>
        <w:tabs>
          <w:tab w:val="right" w:leader="dot" w:pos="9060"/>
        </w:tabs>
        <w:ind w:left="840"/>
        <w:rPr>
          <w:rFonts w:asciiTheme="minorHAnsi" w:eastAsiaTheme="minorEastAsia" w:hAnsiTheme="minorHAnsi" w:cstheme="minorBidi"/>
          <w:noProof/>
        </w:rPr>
      </w:pPr>
      <w:hyperlink w:anchor="_Toc479259667" w:history="1">
        <w:r w:rsidR="00840CB8" w:rsidRPr="00776A39">
          <w:rPr>
            <w:rStyle w:val="ae"/>
            <w:noProof/>
          </w:rPr>
          <w:t>5.2.1</w:t>
        </w:r>
        <w:r w:rsidR="00840CB8" w:rsidRPr="00776A39">
          <w:rPr>
            <w:rStyle w:val="ae"/>
            <w:rFonts w:hint="eastAsia"/>
            <w:noProof/>
          </w:rPr>
          <w:t xml:space="preserve"> </w:t>
        </w:r>
        <w:r w:rsidR="00840CB8" w:rsidRPr="00776A39">
          <w:rPr>
            <w:rStyle w:val="ae"/>
            <w:rFonts w:hint="eastAsia"/>
            <w:noProof/>
          </w:rPr>
          <w:t>水系改造前后的声学仿真模拟</w:t>
        </w:r>
        <w:r w:rsidR="00840CB8">
          <w:rPr>
            <w:noProof/>
            <w:webHidden/>
          </w:rPr>
          <w:tab/>
        </w:r>
        <w:r w:rsidR="00840CB8">
          <w:rPr>
            <w:noProof/>
            <w:webHidden/>
          </w:rPr>
          <w:fldChar w:fldCharType="begin"/>
        </w:r>
        <w:r w:rsidR="00840CB8">
          <w:rPr>
            <w:noProof/>
            <w:webHidden/>
          </w:rPr>
          <w:instrText xml:space="preserve"> PAGEREF _Toc479259667 \h </w:instrText>
        </w:r>
        <w:r w:rsidR="00840CB8">
          <w:rPr>
            <w:noProof/>
            <w:webHidden/>
          </w:rPr>
        </w:r>
        <w:r w:rsidR="00840CB8">
          <w:rPr>
            <w:noProof/>
            <w:webHidden/>
          </w:rPr>
          <w:fldChar w:fldCharType="separate"/>
        </w:r>
        <w:r w:rsidR="00840CB8">
          <w:rPr>
            <w:noProof/>
            <w:webHidden/>
          </w:rPr>
          <w:t>39</w:t>
        </w:r>
        <w:r w:rsidR="00840CB8">
          <w:rPr>
            <w:noProof/>
            <w:webHidden/>
          </w:rPr>
          <w:fldChar w:fldCharType="end"/>
        </w:r>
      </w:hyperlink>
    </w:p>
    <w:p w14:paraId="38554F29" w14:textId="77777777" w:rsidR="00840CB8" w:rsidRDefault="000E3CD0">
      <w:pPr>
        <w:pStyle w:val="11"/>
        <w:rPr>
          <w:rFonts w:asciiTheme="minorHAnsi" w:eastAsiaTheme="minorEastAsia" w:hAnsiTheme="minorHAnsi" w:cstheme="minorBidi"/>
          <w:noProof/>
        </w:rPr>
      </w:pPr>
      <w:hyperlink w:anchor="_Toc479259668" w:history="1">
        <w:r w:rsidR="00840CB8" w:rsidRPr="00776A39">
          <w:rPr>
            <w:rStyle w:val="ae"/>
            <w:rFonts w:hint="eastAsia"/>
            <w:noProof/>
          </w:rPr>
          <w:t>第六章</w:t>
        </w:r>
        <w:r w:rsidR="00840CB8" w:rsidRPr="00776A39">
          <w:rPr>
            <w:rStyle w:val="ae"/>
            <w:rFonts w:hint="eastAsia"/>
            <w:noProof/>
          </w:rPr>
          <w:t xml:space="preserve"> </w:t>
        </w:r>
        <w:r w:rsidR="00840CB8" w:rsidRPr="00776A39">
          <w:rPr>
            <w:rStyle w:val="ae"/>
            <w:rFonts w:hint="eastAsia"/>
            <w:noProof/>
          </w:rPr>
          <w:t>富水乡村声景观设计策略</w:t>
        </w:r>
        <w:r w:rsidR="00840CB8">
          <w:rPr>
            <w:noProof/>
            <w:webHidden/>
          </w:rPr>
          <w:tab/>
        </w:r>
        <w:r w:rsidR="00840CB8">
          <w:rPr>
            <w:noProof/>
            <w:webHidden/>
          </w:rPr>
          <w:fldChar w:fldCharType="begin"/>
        </w:r>
        <w:r w:rsidR="00840CB8">
          <w:rPr>
            <w:noProof/>
            <w:webHidden/>
          </w:rPr>
          <w:instrText xml:space="preserve"> PAGEREF _Toc479259668 \h </w:instrText>
        </w:r>
        <w:r w:rsidR="00840CB8">
          <w:rPr>
            <w:noProof/>
            <w:webHidden/>
          </w:rPr>
        </w:r>
        <w:r w:rsidR="00840CB8">
          <w:rPr>
            <w:noProof/>
            <w:webHidden/>
          </w:rPr>
          <w:fldChar w:fldCharType="separate"/>
        </w:r>
        <w:r w:rsidR="00840CB8">
          <w:rPr>
            <w:noProof/>
            <w:webHidden/>
          </w:rPr>
          <w:t>44</w:t>
        </w:r>
        <w:r w:rsidR="00840CB8">
          <w:rPr>
            <w:noProof/>
            <w:webHidden/>
          </w:rPr>
          <w:fldChar w:fldCharType="end"/>
        </w:r>
      </w:hyperlink>
    </w:p>
    <w:p w14:paraId="3BCA96E9"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69" w:history="1">
        <w:r w:rsidR="00840CB8" w:rsidRPr="00776A39">
          <w:rPr>
            <w:rStyle w:val="ae"/>
            <w:noProof/>
          </w:rPr>
          <w:t>6.1</w:t>
        </w:r>
        <w:r w:rsidR="00840CB8" w:rsidRPr="00776A39">
          <w:rPr>
            <w:rStyle w:val="ae"/>
            <w:rFonts w:hint="eastAsia"/>
            <w:noProof/>
          </w:rPr>
          <w:t xml:space="preserve"> </w:t>
        </w:r>
        <w:r w:rsidR="00840CB8" w:rsidRPr="00776A39">
          <w:rPr>
            <w:rStyle w:val="ae"/>
            <w:rFonts w:hint="eastAsia"/>
            <w:noProof/>
          </w:rPr>
          <w:t>乡村声景观调查</w:t>
        </w:r>
        <w:r w:rsidR="00840CB8">
          <w:rPr>
            <w:noProof/>
            <w:webHidden/>
          </w:rPr>
          <w:tab/>
        </w:r>
        <w:r w:rsidR="00840CB8">
          <w:rPr>
            <w:noProof/>
            <w:webHidden/>
          </w:rPr>
          <w:fldChar w:fldCharType="begin"/>
        </w:r>
        <w:r w:rsidR="00840CB8">
          <w:rPr>
            <w:noProof/>
            <w:webHidden/>
          </w:rPr>
          <w:instrText xml:space="preserve"> PAGEREF _Toc479259669 \h </w:instrText>
        </w:r>
        <w:r w:rsidR="00840CB8">
          <w:rPr>
            <w:noProof/>
            <w:webHidden/>
          </w:rPr>
        </w:r>
        <w:r w:rsidR="00840CB8">
          <w:rPr>
            <w:noProof/>
            <w:webHidden/>
          </w:rPr>
          <w:fldChar w:fldCharType="separate"/>
        </w:r>
        <w:r w:rsidR="00840CB8">
          <w:rPr>
            <w:noProof/>
            <w:webHidden/>
          </w:rPr>
          <w:t>45</w:t>
        </w:r>
        <w:r w:rsidR="00840CB8">
          <w:rPr>
            <w:noProof/>
            <w:webHidden/>
          </w:rPr>
          <w:fldChar w:fldCharType="end"/>
        </w:r>
      </w:hyperlink>
    </w:p>
    <w:p w14:paraId="660C3944"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70" w:history="1">
        <w:r w:rsidR="00840CB8" w:rsidRPr="00776A39">
          <w:rPr>
            <w:rStyle w:val="ae"/>
            <w:noProof/>
          </w:rPr>
          <w:t>6.2</w:t>
        </w:r>
        <w:r w:rsidR="00840CB8" w:rsidRPr="00776A39">
          <w:rPr>
            <w:rStyle w:val="ae"/>
            <w:rFonts w:hint="eastAsia"/>
            <w:noProof/>
          </w:rPr>
          <w:t xml:space="preserve"> </w:t>
        </w:r>
        <w:r w:rsidR="00840CB8" w:rsidRPr="00776A39">
          <w:rPr>
            <w:rStyle w:val="ae"/>
            <w:rFonts w:hint="eastAsia"/>
            <w:noProof/>
          </w:rPr>
          <w:t>乡村水声景的营造</w:t>
        </w:r>
        <w:r w:rsidR="00840CB8">
          <w:rPr>
            <w:noProof/>
            <w:webHidden/>
          </w:rPr>
          <w:tab/>
        </w:r>
        <w:r w:rsidR="00840CB8">
          <w:rPr>
            <w:noProof/>
            <w:webHidden/>
          </w:rPr>
          <w:fldChar w:fldCharType="begin"/>
        </w:r>
        <w:r w:rsidR="00840CB8">
          <w:rPr>
            <w:noProof/>
            <w:webHidden/>
          </w:rPr>
          <w:instrText xml:space="preserve"> PAGEREF _Toc479259670 \h </w:instrText>
        </w:r>
        <w:r w:rsidR="00840CB8">
          <w:rPr>
            <w:noProof/>
            <w:webHidden/>
          </w:rPr>
        </w:r>
        <w:r w:rsidR="00840CB8">
          <w:rPr>
            <w:noProof/>
            <w:webHidden/>
          </w:rPr>
          <w:fldChar w:fldCharType="separate"/>
        </w:r>
        <w:r w:rsidR="00840CB8">
          <w:rPr>
            <w:noProof/>
            <w:webHidden/>
          </w:rPr>
          <w:t>46</w:t>
        </w:r>
        <w:r w:rsidR="00840CB8">
          <w:rPr>
            <w:noProof/>
            <w:webHidden/>
          </w:rPr>
          <w:fldChar w:fldCharType="end"/>
        </w:r>
      </w:hyperlink>
    </w:p>
    <w:p w14:paraId="7DFDD09F"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71" w:history="1">
        <w:r w:rsidR="00840CB8" w:rsidRPr="00776A39">
          <w:rPr>
            <w:rStyle w:val="ae"/>
            <w:noProof/>
          </w:rPr>
          <w:t>6.3</w:t>
        </w:r>
        <w:r w:rsidR="00840CB8" w:rsidRPr="00776A39">
          <w:rPr>
            <w:rStyle w:val="ae"/>
            <w:rFonts w:hint="eastAsia"/>
            <w:noProof/>
          </w:rPr>
          <w:t xml:space="preserve"> </w:t>
        </w:r>
        <w:r w:rsidR="00840CB8" w:rsidRPr="00776A39">
          <w:rPr>
            <w:rStyle w:val="ae"/>
            <w:rFonts w:hint="eastAsia"/>
            <w:noProof/>
          </w:rPr>
          <w:t>乡村动植物声景的营造</w:t>
        </w:r>
        <w:r w:rsidR="00840CB8">
          <w:rPr>
            <w:noProof/>
            <w:webHidden/>
          </w:rPr>
          <w:tab/>
        </w:r>
        <w:r w:rsidR="00840CB8">
          <w:rPr>
            <w:noProof/>
            <w:webHidden/>
          </w:rPr>
          <w:fldChar w:fldCharType="begin"/>
        </w:r>
        <w:r w:rsidR="00840CB8">
          <w:rPr>
            <w:noProof/>
            <w:webHidden/>
          </w:rPr>
          <w:instrText xml:space="preserve"> PAGEREF _Toc479259671 \h </w:instrText>
        </w:r>
        <w:r w:rsidR="00840CB8">
          <w:rPr>
            <w:noProof/>
            <w:webHidden/>
          </w:rPr>
        </w:r>
        <w:r w:rsidR="00840CB8">
          <w:rPr>
            <w:noProof/>
            <w:webHidden/>
          </w:rPr>
          <w:fldChar w:fldCharType="separate"/>
        </w:r>
        <w:r w:rsidR="00840CB8">
          <w:rPr>
            <w:noProof/>
            <w:webHidden/>
          </w:rPr>
          <w:t>47</w:t>
        </w:r>
        <w:r w:rsidR="00840CB8">
          <w:rPr>
            <w:noProof/>
            <w:webHidden/>
          </w:rPr>
          <w:fldChar w:fldCharType="end"/>
        </w:r>
      </w:hyperlink>
    </w:p>
    <w:p w14:paraId="0D396BAF" w14:textId="77777777" w:rsidR="00840CB8" w:rsidRDefault="000E3CD0">
      <w:pPr>
        <w:pStyle w:val="20"/>
        <w:tabs>
          <w:tab w:val="right" w:leader="dot" w:pos="9060"/>
        </w:tabs>
        <w:ind w:left="420"/>
        <w:rPr>
          <w:rFonts w:asciiTheme="minorHAnsi" w:eastAsiaTheme="minorEastAsia" w:hAnsiTheme="minorHAnsi" w:cstheme="minorBidi"/>
          <w:noProof/>
        </w:rPr>
      </w:pPr>
      <w:hyperlink w:anchor="_Toc479259672" w:history="1">
        <w:r w:rsidR="00840CB8" w:rsidRPr="00776A39">
          <w:rPr>
            <w:rStyle w:val="ae"/>
            <w:noProof/>
          </w:rPr>
          <w:t>6.4</w:t>
        </w:r>
        <w:r w:rsidR="00840CB8" w:rsidRPr="00776A39">
          <w:rPr>
            <w:rStyle w:val="ae"/>
            <w:rFonts w:hint="eastAsia"/>
            <w:noProof/>
          </w:rPr>
          <w:t xml:space="preserve"> </w:t>
        </w:r>
        <w:r w:rsidR="00840CB8" w:rsidRPr="00776A39">
          <w:rPr>
            <w:rStyle w:val="ae"/>
            <w:rFonts w:hint="eastAsia"/>
            <w:noProof/>
          </w:rPr>
          <w:t>乡村室外设施声景营造</w:t>
        </w:r>
        <w:r w:rsidR="00840CB8">
          <w:rPr>
            <w:noProof/>
            <w:webHidden/>
          </w:rPr>
          <w:tab/>
        </w:r>
        <w:r w:rsidR="00840CB8">
          <w:rPr>
            <w:noProof/>
            <w:webHidden/>
          </w:rPr>
          <w:fldChar w:fldCharType="begin"/>
        </w:r>
        <w:r w:rsidR="00840CB8">
          <w:rPr>
            <w:noProof/>
            <w:webHidden/>
          </w:rPr>
          <w:instrText xml:space="preserve"> PAGEREF _Toc479259672 \h </w:instrText>
        </w:r>
        <w:r w:rsidR="00840CB8">
          <w:rPr>
            <w:noProof/>
            <w:webHidden/>
          </w:rPr>
        </w:r>
        <w:r w:rsidR="00840CB8">
          <w:rPr>
            <w:noProof/>
            <w:webHidden/>
          </w:rPr>
          <w:fldChar w:fldCharType="separate"/>
        </w:r>
        <w:r w:rsidR="00840CB8">
          <w:rPr>
            <w:noProof/>
            <w:webHidden/>
          </w:rPr>
          <w:t>48</w:t>
        </w:r>
        <w:r w:rsidR="00840CB8">
          <w:rPr>
            <w:noProof/>
            <w:webHidden/>
          </w:rPr>
          <w:fldChar w:fldCharType="end"/>
        </w:r>
      </w:hyperlink>
    </w:p>
    <w:p w14:paraId="6EE4DF3B" w14:textId="77777777" w:rsidR="00840CB8" w:rsidRDefault="000E3CD0">
      <w:pPr>
        <w:pStyle w:val="11"/>
        <w:rPr>
          <w:rFonts w:asciiTheme="minorHAnsi" w:eastAsiaTheme="minorEastAsia" w:hAnsiTheme="minorHAnsi" w:cstheme="minorBidi"/>
          <w:noProof/>
        </w:rPr>
      </w:pPr>
      <w:hyperlink w:anchor="_Toc479259673" w:history="1">
        <w:r w:rsidR="00840CB8" w:rsidRPr="00776A39">
          <w:rPr>
            <w:rStyle w:val="ae"/>
            <w:rFonts w:hint="eastAsia"/>
            <w:noProof/>
          </w:rPr>
          <w:t>第七章</w:t>
        </w:r>
        <w:r w:rsidR="00840CB8" w:rsidRPr="00776A39">
          <w:rPr>
            <w:rStyle w:val="ae"/>
            <w:rFonts w:hint="eastAsia"/>
            <w:noProof/>
          </w:rPr>
          <w:t xml:space="preserve"> </w:t>
        </w:r>
        <w:r w:rsidR="00840CB8" w:rsidRPr="00776A39">
          <w:rPr>
            <w:rStyle w:val="ae"/>
            <w:rFonts w:hint="eastAsia"/>
            <w:noProof/>
          </w:rPr>
          <w:t>总结与展望</w:t>
        </w:r>
        <w:r w:rsidR="00840CB8">
          <w:rPr>
            <w:noProof/>
            <w:webHidden/>
          </w:rPr>
          <w:tab/>
        </w:r>
        <w:r w:rsidR="00840CB8">
          <w:rPr>
            <w:noProof/>
            <w:webHidden/>
          </w:rPr>
          <w:fldChar w:fldCharType="begin"/>
        </w:r>
        <w:r w:rsidR="00840CB8">
          <w:rPr>
            <w:noProof/>
            <w:webHidden/>
          </w:rPr>
          <w:instrText xml:space="preserve"> PAGEREF _Toc479259673 \h </w:instrText>
        </w:r>
        <w:r w:rsidR="00840CB8">
          <w:rPr>
            <w:noProof/>
            <w:webHidden/>
          </w:rPr>
        </w:r>
        <w:r w:rsidR="00840CB8">
          <w:rPr>
            <w:noProof/>
            <w:webHidden/>
          </w:rPr>
          <w:fldChar w:fldCharType="separate"/>
        </w:r>
        <w:r w:rsidR="00840CB8">
          <w:rPr>
            <w:noProof/>
            <w:webHidden/>
          </w:rPr>
          <w:t>50</w:t>
        </w:r>
        <w:r w:rsidR="00840CB8">
          <w:rPr>
            <w:noProof/>
            <w:webHidden/>
          </w:rPr>
          <w:fldChar w:fldCharType="end"/>
        </w:r>
      </w:hyperlink>
    </w:p>
    <w:p w14:paraId="5D54BF49" w14:textId="77777777" w:rsidR="00840CB8" w:rsidRDefault="000E3CD0">
      <w:pPr>
        <w:pStyle w:val="11"/>
        <w:rPr>
          <w:rFonts w:asciiTheme="minorHAnsi" w:eastAsiaTheme="minorEastAsia" w:hAnsiTheme="minorHAnsi" w:cstheme="minorBidi"/>
          <w:noProof/>
        </w:rPr>
      </w:pPr>
      <w:hyperlink w:anchor="_Toc479259674" w:history="1">
        <w:r w:rsidR="00840CB8" w:rsidRPr="00776A39">
          <w:rPr>
            <w:rStyle w:val="ae"/>
            <w:rFonts w:hint="eastAsia"/>
            <w:noProof/>
          </w:rPr>
          <w:t>致谢</w:t>
        </w:r>
        <w:r w:rsidR="00840CB8">
          <w:rPr>
            <w:noProof/>
            <w:webHidden/>
          </w:rPr>
          <w:tab/>
        </w:r>
        <w:r w:rsidR="00840CB8">
          <w:rPr>
            <w:noProof/>
            <w:webHidden/>
          </w:rPr>
          <w:fldChar w:fldCharType="begin"/>
        </w:r>
        <w:r w:rsidR="00840CB8">
          <w:rPr>
            <w:noProof/>
            <w:webHidden/>
          </w:rPr>
          <w:instrText xml:space="preserve"> PAGEREF _Toc479259674 \h </w:instrText>
        </w:r>
        <w:r w:rsidR="00840CB8">
          <w:rPr>
            <w:noProof/>
            <w:webHidden/>
          </w:rPr>
        </w:r>
        <w:r w:rsidR="00840CB8">
          <w:rPr>
            <w:noProof/>
            <w:webHidden/>
          </w:rPr>
          <w:fldChar w:fldCharType="separate"/>
        </w:r>
        <w:r w:rsidR="00840CB8">
          <w:rPr>
            <w:noProof/>
            <w:webHidden/>
          </w:rPr>
          <w:t>51</w:t>
        </w:r>
        <w:r w:rsidR="00840CB8">
          <w:rPr>
            <w:noProof/>
            <w:webHidden/>
          </w:rPr>
          <w:fldChar w:fldCharType="end"/>
        </w:r>
      </w:hyperlink>
    </w:p>
    <w:p w14:paraId="173B403E" w14:textId="77777777" w:rsidR="00840CB8" w:rsidRDefault="000E3CD0">
      <w:pPr>
        <w:pStyle w:val="11"/>
        <w:rPr>
          <w:rFonts w:asciiTheme="minorHAnsi" w:eastAsiaTheme="minorEastAsia" w:hAnsiTheme="minorHAnsi" w:cstheme="minorBidi"/>
          <w:noProof/>
        </w:rPr>
      </w:pPr>
      <w:hyperlink w:anchor="_Toc479259675" w:history="1">
        <w:r w:rsidR="00840CB8" w:rsidRPr="00776A39">
          <w:rPr>
            <w:rStyle w:val="ae"/>
            <w:rFonts w:hint="eastAsia"/>
            <w:noProof/>
          </w:rPr>
          <w:t>参考文献</w:t>
        </w:r>
        <w:r w:rsidR="00840CB8">
          <w:rPr>
            <w:noProof/>
            <w:webHidden/>
          </w:rPr>
          <w:tab/>
        </w:r>
        <w:r w:rsidR="00840CB8">
          <w:rPr>
            <w:noProof/>
            <w:webHidden/>
          </w:rPr>
          <w:fldChar w:fldCharType="begin"/>
        </w:r>
        <w:r w:rsidR="00840CB8">
          <w:rPr>
            <w:noProof/>
            <w:webHidden/>
          </w:rPr>
          <w:instrText xml:space="preserve"> PAGEREF _Toc479259675 \h </w:instrText>
        </w:r>
        <w:r w:rsidR="00840CB8">
          <w:rPr>
            <w:noProof/>
            <w:webHidden/>
          </w:rPr>
        </w:r>
        <w:r w:rsidR="00840CB8">
          <w:rPr>
            <w:noProof/>
            <w:webHidden/>
          </w:rPr>
          <w:fldChar w:fldCharType="separate"/>
        </w:r>
        <w:r w:rsidR="00840CB8">
          <w:rPr>
            <w:noProof/>
            <w:webHidden/>
          </w:rPr>
          <w:t>53</w:t>
        </w:r>
        <w:r w:rsidR="00840CB8">
          <w:rPr>
            <w:noProof/>
            <w:webHidden/>
          </w:rPr>
          <w:fldChar w:fldCharType="end"/>
        </w:r>
      </w:hyperlink>
    </w:p>
    <w:p w14:paraId="571C5381" w14:textId="77777777" w:rsidR="00840CB8" w:rsidRDefault="000E3CD0">
      <w:pPr>
        <w:pStyle w:val="11"/>
        <w:rPr>
          <w:rFonts w:asciiTheme="minorHAnsi" w:eastAsiaTheme="minorEastAsia" w:hAnsiTheme="minorHAnsi" w:cstheme="minorBidi"/>
          <w:noProof/>
        </w:rPr>
      </w:pPr>
      <w:hyperlink w:anchor="_Toc479259676" w:history="1">
        <w:r w:rsidR="00840CB8" w:rsidRPr="00776A39">
          <w:rPr>
            <w:rStyle w:val="ae"/>
            <w:rFonts w:hint="eastAsia"/>
            <w:noProof/>
          </w:rPr>
          <w:t>作者简介</w:t>
        </w:r>
        <w:r w:rsidR="00840CB8">
          <w:rPr>
            <w:noProof/>
            <w:webHidden/>
          </w:rPr>
          <w:tab/>
        </w:r>
        <w:r w:rsidR="00840CB8">
          <w:rPr>
            <w:noProof/>
            <w:webHidden/>
          </w:rPr>
          <w:fldChar w:fldCharType="begin"/>
        </w:r>
        <w:r w:rsidR="00840CB8">
          <w:rPr>
            <w:noProof/>
            <w:webHidden/>
          </w:rPr>
          <w:instrText xml:space="preserve"> PAGEREF _Toc479259676 \h </w:instrText>
        </w:r>
        <w:r w:rsidR="00840CB8">
          <w:rPr>
            <w:noProof/>
            <w:webHidden/>
          </w:rPr>
        </w:r>
        <w:r w:rsidR="00840CB8">
          <w:rPr>
            <w:noProof/>
            <w:webHidden/>
          </w:rPr>
          <w:fldChar w:fldCharType="separate"/>
        </w:r>
        <w:r w:rsidR="00840CB8">
          <w:rPr>
            <w:noProof/>
            <w:webHidden/>
          </w:rPr>
          <w:t>57</w:t>
        </w:r>
        <w:r w:rsidR="00840CB8">
          <w:rPr>
            <w:noProof/>
            <w:webHidden/>
          </w:rPr>
          <w:fldChar w:fldCharType="end"/>
        </w:r>
      </w:hyperlink>
    </w:p>
    <w:p w14:paraId="74BC528D" w14:textId="77777777"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14:paraId="77B7F17E" w14:textId="77777777" w:rsidR="00046E51" w:rsidRPr="00426C9C" w:rsidRDefault="00046E51">
      <w:pPr>
        <w:rPr>
          <w:color w:val="000000" w:themeColor="text1"/>
          <w:szCs w:val="21"/>
        </w:rPr>
      </w:pPr>
    </w:p>
    <w:p w14:paraId="66B85BCB" w14:textId="77777777"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14:paraId="49A65FAD" w14:textId="77777777" w:rsidR="00105B34" w:rsidRPr="00426C9C" w:rsidRDefault="00055094" w:rsidP="00692FC3">
      <w:pPr>
        <w:pStyle w:val="a"/>
        <w:spacing w:before="156" w:after="312"/>
        <w:rPr>
          <w:color w:val="000000" w:themeColor="text1"/>
        </w:rPr>
      </w:pPr>
      <w:bookmarkStart w:id="87" w:name="_Toc479259623"/>
      <w:r w:rsidRPr="00426C9C">
        <w:rPr>
          <w:rFonts w:hint="eastAsia"/>
          <w:color w:val="000000" w:themeColor="text1"/>
        </w:rPr>
        <w:lastRenderedPageBreak/>
        <w:t>绪论</w:t>
      </w:r>
      <w:bookmarkEnd w:id="87"/>
    </w:p>
    <w:p w14:paraId="0EB13D07" w14:textId="77777777" w:rsidR="00046E51" w:rsidRPr="00426C9C" w:rsidRDefault="005F2875" w:rsidP="00692FC3">
      <w:pPr>
        <w:pStyle w:val="a0"/>
        <w:spacing w:before="156" w:after="156"/>
        <w:rPr>
          <w:color w:val="000000" w:themeColor="text1"/>
        </w:rPr>
      </w:pPr>
      <w:bookmarkStart w:id="88" w:name="_Toc479259624"/>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88"/>
    </w:p>
    <w:p w14:paraId="407EEC77" w14:textId="77777777" w:rsidR="002D542B" w:rsidRPr="00426C9C" w:rsidRDefault="00154561" w:rsidP="00692FC3">
      <w:pPr>
        <w:pStyle w:val="a1"/>
        <w:spacing w:before="156" w:after="156"/>
        <w:rPr>
          <w:color w:val="000000" w:themeColor="text1"/>
        </w:rPr>
      </w:pPr>
      <w:bookmarkStart w:id="89" w:name="_Toc479259625"/>
      <w:r w:rsidRPr="00426C9C">
        <w:rPr>
          <w:color w:val="000000" w:themeColor="text1"/>
        </w:rPr>
        <w:t>研究课题的背景和意义</w:t>
      </w:r>
      <w:bookmarkEnd w:id="89"/>
    </w:p>
    <w:p w14:paraId="6042708A" w14:textId="77777777"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14:paraId="6FE439C4" w14:textId="77777777"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来说吗，乡村地区噪声源比较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乡村地区声环境规划和控制等方面来</w:t>
      </w:r>
      <w:r w:rsidR="002D542B" w:rsidRPr="00426C9C">
        <w:rPr>
          <w:rFonts w:hint="eastAsia"/>
          <w:color w:val="000000" w:themeColor="text1"/>
          <w:szCs w:val="21"/>
        </w:rPr>
        <w:t>解决这一问题。</w:t>
      </w:r>
    </w:p>
    <w:p w14:paraId="21891A07" w14:textId="77777777"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就愈发凸显出来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当前乡村声环境中，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r w:rsidR="002D542B" w:rsidRPr="00426C9C">
        <w:rPr>
          <w:rFonts w:hint="eastAsia"/>
          <w:color w:val="000000" w:themeColor="text1"/>
          <w:szCs w:val="21"/>
        </w:rPr>
        <w:t>区域声环境影响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持续时间长，对乡村声环境的影响也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r w:rsidR="006B3827">
        <w:rPr>
          <w:rFonts w:hint="eastAsia"/>
          <w:color w:val="000000" w:themeColor="text1"/>
          <w:szCs w:val="21"/>
        </w:rPr>
        <w:t>区域</w:t>
      </w:r>
      <w:r w:rsidR="002D542B" w:rsidRPr="00426C9C">
        <w:rPr>
          <w:rFonts w:hint="eastAsia"/>
          <w:color w:val="000000" w:themeColor="text1"/>
          <w:szCs w:val="21"/>
        </w:rPr>
        <w:t>声环境质量的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14:paraId="23B841E8" w14:textId="77777777" w:rsidR="00154561" w:rsidRPr="00426C9C" w:rsidRDefault="00154561" w:rsidP="00692FC3">
      <w:pPr>
        <w:pStyle w:val="a1"/>
        <w:spacing w:before="156" w:after="156"/>
        <w:rPr>
          <w:color w:val="000000" w:themeColor="text1"/>
        </w:rPr>
      </w:pPr>
      <w:bookmarkStart w:id="90" w:name="_Toc479259626"/>
      <w:r w:rsidRPr="00426C9C">
        <w:rPr>
          <w:rFonts w:hint="eastAsia"/>
          <w:color w:val="000000" w:themeColor="text1"/>
        </w:rPr>
        <w:t>研究课题的目的</w:t>
      </w:r>
      <w:bookmarkEnd w:id="90"/>
    </w:p>
    <w:p w14:paraId="6EC52012" w14:textId="77777777"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w:t>
      </w:r>
      <w:r w:rsidR="00A31083">
        <w:rPr>
          <w:rFonts w:hint="eastAsia"/>
          <w:color w:val="000000" w:themeColor="text1"/>
          <w:szCs w:val="21"/>
        </w:rPr>
        <w:t>声</w:t>
      </w:r>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建立比较好的乡村声环境，本论文将应用声学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富水乡村声环境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，寻求一种适宜的模式，使得在乡村建设中能够对乡村声环境进行优化，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14:paraId="1B6C349F" w14:textId="77777777" w:rsidR="005F2875" w:rsidRPr="00426C9C" w:rsidRDefault="002D542B" w:rsidP="00692FC3">
      <w:pPr>
        <w:pStyle w:val="a0"/>
        <w:spacing w:before="156" w:after="156"/>
        <w:rPr>
          <w:color w:val="000000" w:themeColor="text1"/>
        </w:rPr>
      </w:pPr>
      <w:bookmarkStart w:id="91" w:name="_Toc479259627"/>
      <w:r w:rsidRPr="00426C9C">
        <w:rPr>
          <w:rFonts w:hint="eastAsia"/>
          <w:color w:val="000000" w:themeColor="text1"/>
        </w:rPr>
        <w:t>相关研究综述</w:t>
      </w:r>
      <w:bookmarkEnd w:id="91"/>
    </w:p>
    <w:p w14:paraId="212B88C3" w14:textId="77777777" w:rsidR="001A03F5" w:rsidRPr="00426C9C" w:rsidRDefault="002D542B" w:rsidP="00692FC3">
      <w:pPr>
        <w:pStyle w:val="a1"/>
        <w:spacing w:before="156" w:after="156"/>
        <w:rPr>
          <w:color w:val="000000" w:themeColor="text1"/>
        </w:rPr>
      </w:pPr>
      <w:bookmarkStart w:id="92" w:name="_Toc479259628"/>
      <w:r w:rsidRPr="00426C9C">
        <w:rPr>
          <w:rFonts w:hint="eastAsia"/>
          <w:color w:val="000000" w:themeColor="text1"/>
        </w:rPr>
        <w:t>国内外乡村声环境研究现状</w:t>
      </w:r>
      <w:bookmarkEnd w:id="92"/>
    </w:p>
    <w:p w14:paraId="1E2A61E1" w14:textId="77777777"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14:paraId="5AF9C1B0" w14:textId="77777777"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14:paraId="3A886BAF" w14:textId="77777777"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于居住区域</w:t>
      </w:r>
      <w:r w:rsidRPr="00426C9C">
        <w:rPr>
          <w:rFonts w:hint="eastAsia"/>
          <w:color w:val="000000" w:themeColor="text1"/>
          <w:szCs w:val="21"/>
        </w:rPr>
        <w:t>声环境的研究</w:t>
      </w:r>
      <w:r w:rsidR="00CA2E03">
        <w:rPr>
          <w:rFonts w:hint="eastAsia"/>
          <w:color w:val="000000" w:themeColor="text1"/>
          <w:szCs w:val="21"/>
        </w:rPr>
        <w:t>大部分</w:t>
      </w:r>
      <w:r w:rsidRPr="00426C9C">
        <w:rPr>
          <w:rFonts w:hint="eastAsia"/>
          <w:color w:val="000000" w:themeColor="text1"/>
          <w:szCs w:val="21"/>
        </w:rPr>
        <w:t>集中在城市居住区声环境方面，吴硕贤等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天津市居住区</w:t>
      </w:r>
      <w:r w:rsidR="00C67438">
        <w:rPr>
          <w:rFonts w:hint="eastAsia"/>
          <w:color w:val="000000" w:themeColor="text1"/>
          <w:szCs w:val="21"/>
        </w:rPr>
        <w:t>域</w:t>
      </w:r>
      <w:r w:rsidRPr="00426C9C">
        <w:rPr>
          <w:rFonts w:hint="eastAsia"/>
          <w:color w:val="000000" w:themeColor="text1"/>
          <w:szCs w:val="21"/>
        </w:rPr>
        <w:t>声环境现状，</w:t>
      </w:r>
      <w:r w:rsidR="00C67438">
        <w:rPr>
          <w:rFonts w:hint="eastAsia"/>
          <w:color w:val="000000" w:themeColor="text1"/>
          <w:szCs w:val="21"/>
        </w:rPr>
        <w:t>对</w:t>
      </w:r>
      <w:r w:rsidRPr="00426C9C">
        <w:rPr>
          <w:rFonts w:hint="eastAsia"/>
          <w:color w:val="000000" w:themeColor="text1"/>
          <w:szCs w:val="21"/>
        </w:rPr>
        <w:t>改善居住区</w:t>
      </w:r>
      <w:r w:rsidR="00C67438">
        <w:rPr>
          <w:rFonts w:hint="eastAsia"/>
          <w:color w:val="000000" w:themeColor="text1"/>
          <w:szCs w:val="21"/>
        </w:rPr>
        <w:t>域</w:t>
      </w:r>
      <w:r w:rsidRPr="00426C9C">
        <w:rPr>
          <w:rFonts w:hint="eastAsia"/>
          <w:color w:val="000000" w:themeColor="text1"/>
          <w:szCs w:val="21"/>
        </w:rPr>
        <w:t>声环境的具体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住宅院落声环境进行了研究，并对院落声环境进行了计算机模拟分析；董峻岩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14:paraId="1E97DDE3" w14:textId="77777777"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认识和重视。本文主要研究长三角富水乡村的声环境，一方面由于我国经济建设的发展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14:paraId="4328019D" w14:textId="77777777"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乡村地区声环境的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14:paraId="70D2CE0E" w14:textId="77777777"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w:t>
      </w:r>
      <w:r w:rsidR="001D7729">
        <w:rPr>
          <w:rFonts w:hint="eastAsia"/>
          <w:color w:val="000000" w:themeColor="text1"/>
          <w:szCs w:val="21"/>
        </w:rPr>
        <w:lastRenderedPageBreak/>
        <w:t>区声环境的规划和控制，解决噪声污染问题非常迫切。</w:t>
      </w:r>
    </w:p>
    <w:p w14:paraId="6237F01C" w14:textId="77777777"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r w:rsidR="000F41B8" w:rsidRPr="00426C9C">
        <w:rPr>
          <w:rFonts w:hint="eastAsia"/>
          <w:color w:val="000000" w:themeColor="text1"/>
          <w:szCs w:val="21"/>
        </w:rPr>
        <w:t>地区</w:t>
      </w:r>
      <w:r w:rsidRPr="00426C9C">
        <w:rPr>
          <w:rFonts w:hint="eastAsia"/>
          <w:color w:val="000000" w:themeColor="text1"/>
          <w:szCs w:val="21"/>
        </w:rPr>
        <w:t>声环境的控制难度。相关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14:paraId="17035A49" w14:textId="77777777"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，其中规定乡村区域一般不划分声环境功能区，参考城市区域环境噪声标准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良好的乡村</w:t>
      </w:r>
      <w:r w:rsidR="002D542B" w:rsidRPr="00426C9C">
        <w:rPr>
          <w:rFonts w:hint="eastAsia"/>
          <w:color w:val="000000" w:themeColor="text1"/>
          <w:szCs w:val="21"/>
        </w:rPr>
        <w:t>声环境必须采取相应的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14:paraId="76AB5C83" w14:textId="77777777"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从乡村声环境控制和规划的方向来说，如果在建设前期，从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r w:rsidR="008F65D2">
        <w:rPr>
          <w:rFonts w:hint="eastAsia"/>
          <w:color w:val="000000" w:themeColor="text1"/>
          <w:szCs w:val="21"/>
        </w:rPr>
        <w:t>区</w:t>
      </w:r>
      <w:r w:rsidRPr="00426C9C">
        <w:rPr>
          <w:rFonts w:hint="eastAsia"/>
          <w:color w:val="000000" w:themeColor="text1"/>
          <w:szCs w:val="21"/>
        </w:rPr>
        <w:t>域声环境并进一步追求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14:paraId="2708FE0F" w14:textId="77777777"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乡村周边声环境质量地图的绘制，该研究内容属于国内前沿领域，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14:paraId="1F0751A7" w14:textId="77777777" w:rsidR="002D542B" w:rsidRPr="00426C9C" w:rsidRDefault="002D542B" w:rsidP="004D43FB">
      <w:pPr>
        <w:pStyle w:val="a1"/>
        <w:spacing w:before="156" w:after="156"/>
        <w:rPr>
          <w:color w:val="000000" w:themeColor="text1"/>
        </w:rPr>
      </w:pPr>
      <w:bookmarkStart w:id="93" w:name="_Toc479259629"/>
      <w:r w:rsidRPr="00426C9C">
        <w:rPr>
          <w:color w:val="000000" w:themeColor="text1"/>
        </w:rPr>
        <w:t>国内外声景观研究现状</w:t>
      </w:r>
      <w:bookmarkEnd w:id="93"/>
    </w:p>
    <w:p w14:paraId="76D44317" w14:textId="77777777"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14:paraId="481EB7E0" w14:textId="77777777"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14:paraId="5D80E337" w14:textId="77777777"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年，世界声景观大会正式召开，并在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会议上成立了世界声景观研究学会。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14:paraId="3499A2D4" w14:textId="77777777" w:rsidR="00CA6395" w:rsidRPr="00426C9C" w:rsidRDefault="003133FE" w:rsidP="007650A6">
      <w:pPr>
        <w:pStyle w:val="a0"/>
        <w:spacing w:before="156" w:after="156"/>
        <w:rPr>
          <w:color w:val="000000" w:themeColor="text1"/>
        </w:rPr>
      </w:pPr>
      <w:bookmarkStart w:id="94" w:name="_Toc479259630"/>
      <w:r>
        <w:rPr>
          <w:rFonts w:hint="eastAsia"/>
          <w:color w:val="000000" w:themeColor="text1"/>
        </w:rPr>
        <w:t>研究方法和</w:t>
      </w:r>
      <w:r w:rsidR="002D542B" w:rsidRPr="00426C9C">
        <w:rPr>
          <w:rFonts w:hint="eastAsia"/>
          <w:color w:val="000000" w:themeColor="text1"/>
        </w:rPr>
        <w:t>思路</w:t>
      </w:r>
      <w:bookmarkEnd w:id="94"/>
    </w:p>
    <w:p w14:paraId="05085D6F" w14:textId="77777777" w:rsidR="002D542B" w:rsidRPr="00426C9C" w:rsidRDefault="002D542B" w:rsidP="007650A6">
      <w:pPr>
        <w:pStyle w:val="a1"/>
        <w:spacing w:before="156" w:after="156"/>
        <w:rPr>
          <w:color w:val="000000" w:themeColor="text1"/>
        </w:rPr>
      </w:pPr>
      <w:bookmarkStart w:id="95" w:name="_Toc479259631"/>
      <w:r w:rsidRPr="00426C9C">
        <w:rPr>
          <w:color w:val="000000" w:themeColor="text1"/>
        </w:rPr>
        <w:t>研究方法</w:t>
      </w:r>
      <w:bookmarkEnd w:id="95"/>
    </w:p>
    <w:p w14:paraId="2CF52A91" w14:textId="77777777"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前期理论研究、村庄声环境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乡村声环境的现状与问题，以前期调研、实际测量、计算机模拟分析和对比和总结等过程进行系统、深入的研究。本论文从乡村居民的角度出发，发现富水乡村声环境的矛盾和问题，并结合专业内容，探讨如何利用水环境改善声环境，打造一种良好的、和谐的自然生态。</w:t>
      </w:r>
    </w:p>
    <w:p w14:paraId="546EBBD7" w14:textId="77777777" w:rsidR="002D542B" w:rsidRPr="00426C9C" w:rsidRDefault="002D542B" w:rsidP="00590982">
      <w:pPr>
        <w:pStyle w:val="a1"/>
        <w:spacing w:before="156" w:after="156"/>
        <w:rPr>
          <w:color w:val="000000" w:themeColor="text1"/>
        </w:rPr>
      </w:pPr>
      <w:bookmarkStart w:id="96" w:name="_Toc479259632"/>
      <w:r w:rsidRPr="00426C9C">
        <w:rPr>
          <w:color w:val="000000" w:themeColor="text1"/>
        </w:rPr>
        <w:t>研究思路</w:t>
      </w:r>
      <w:bookmarkEnd w:id="96"/>
    </w:p>
    <w:p w14:paraId="372905AA" w14:textId="77777777"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14:paraId="3BCB2D70" w14:textId="77777777" w:rsidR="00C26FD4" w:rsidRPr="00426C9C" w:rsidRDefault="00007DC5" w:rsidP="00007DC5">
      <w:pPr>
        <w:pStyle w:val="af6"/>
      </w:pPr>
      <w:r w:rsidRPr="00007DC5">
        <w:rPr>
          <w:noProof/>
        </w:rPr>
        <w:lastRenderedPageBreak/>
        <w:drawing>
          <wp:inline distT="0" distB="0" distL="0" distR="0" wp14:anchorId="72C3B926" wp14:editId="59A2EA61">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14:paraId="7C9B03FD" w14:textId="77777777"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14:paraId="61F50D19" w14:textId="77777777"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14:paraId="11047298" w14:textId="77777777" w:rsidR="00BB55A4" w:rsidRPr="00426C9C" w:rsidRDefault="00987AA8" w:rsidP="00BE1B19">
      <w:pPr>
        <w:pStyle w:val="a"/>
        <w:spacing w:before="156" w:after="312"/>
        <w:rPr>
          <w:color w:val="000000" w:themeColor="text1"/>
        </w:rPr>
      </w:pPr>
      <w:bookmarkStart w:id="97" w:name="_Toc479259633"/>
      <w:r w:rsidRPr="00426C9C">
        <w:rPr>
          <w:rFonts w:hint="eastAsia"/>
          <w:color w:val="000000" w:themeColor="text1"/>
        </w:rPr>
        <w:lastRenderedPageBreak/>
        <w:t>富水乡村声环境</w:t>
      </w:r>
      <w:r w:rsidR="00B85421" w:rsidRPr="00426C9C">
        <w:rPr>
          <w:rFonts w:hint="eastAsia"/>
          <w:color w:val="000000" w:themeColor="text1"/>
        </w:rPr>
        <w:t>评价</w:t>
      </w:r>
      <w:bookmarkEnd w:id="97"/>
    </w:p>
    <w:p w14:paraId="72ACE404" w14:textId="77777777" w:rsidR="00BE1B19" w:rsidRPr="00426C9C" w:rsidRDefault="00BE1B19" w:rsidP="00BE1B19">
      <w:pPr>
        <w:pStyle w:val="a0"/>
        <w:spacing w:before="156" w:after="156"/>
        <w:rPr>
          <w:color w:val="000000" w:themeColor="text1"/>
        </w:rPr>
      </w:pPr>
      <w:bookmarkStart w:id="98" w:name="_Toc479259634"/>
      <w:r w:rsidRPr="00426C9C">
        <w:rPr>
          <w:color w:val="000000" w:themeColor="text1"/>
        </w:rPr>
        <w:t>声环境的</w:t>
      </w:r>
      <w:r w:rsidR="0029642F">
        <w:rPr>
          <w:color w:val="000000" w:themeColor="text1"/>
        </w:rPr>
        <w:t>相关概念</w:t>
      </w:r>
      <w:bookmarkEnd w:id="98"/>
    </w:p>
    <w:p w14:paraId="6DB4737F" w14:textId="77777777" w:rsidR="00BE1B19" w:rsidRPr="00426C9C" w:rsidRDefault="00BE1B19" w:rsidP="00BE1B19">
      <w:pPr>
        <w:pStyle w:val="a1"/>
        <w:spacing w:before="156" w:after="156"/>
        <w:rPr>
          <w:color w:val="000000" w:themeColor="text1"/>
        </w:rPr>
      </w:pPr>
      <w:bookmarkStart w:id="99" w:name="_Toc479259635"/>
      <w:r w:rsidRPr="00426C9C">
        <w:rPr>
          <w:color w:val="000000" w:themeColor="text1"/>
        </w:rPr>
        <w:t>声环境相关理论</w:t>
      </w:r>
      <w:bookmarkEnd w:id="99"/>
    </w:p>
    <w:p w14:paraId="3EBFCDB1" w14:textId="77777777" w:rsidR="00BE1B19" w:rsidRPr="00426C9C" w:rsidRDefault="00BE1B19" w:rsidP="00590982">
      <w:pPr>
        <w:pStyle w:val="a2"/>
        <w:spacing w:before="156" w:after="156"/>
        <w:rPr>
          <w:color w:val="000000" w:themeColor="text1"/>
        </w:rPr>
      </w:pPr>
      <w:r w:rsidRPr="00426C9C">
        <w:rPr>
          <w:color w:val="000000" w:themeColor="text1"/>
        </w:rPr>
        <w:t>声环境</w:t>
      </w:r>
    </w:p>
    <w:p w14:paraId="5F42D132" w14:textId="77777777" w:rsidR="00BE1B19" w:rsidRPr="00426C9C" w:rsidRDefault="00BE1B19" w:rsidP="00D62408">
      <w:pPr>
        <w:pStyle w:val="aa"/>
        <w:ind w:firstLine="420"/>
        <w:rPr>
          <w:color w:val="000000" w:themeColor="text1"/>
        </w:rPr>
      </w:pPr>
      <w:r w:rsidRPr="00426C9C">
        <w:rPr>
          <w:color w:val="000000" w:themeColor="text1"/>
        </w:rPr>
        <w:t>声环境是环境物理学中的概念，人类通过</w:t>
      </w:r>
      <w:r w:rsidR="0004082C">
        <w:rPr>
          <w:color w:val="000000" w:themeColor="text1"/>
        </w:rPr>
        <w:t>听觉器官</w:t>
      </w:r>
      <w:r w:rsidRPr="00426C9C">
        <w:rPr>
          <w:color w:val="000000" w:themeColor="text1"/>
        </w:rPr>
        <w:t>来接收外界环境中的</w:t>
      </w:r>
      <w:r w:rsidR="0004082C">
        <w:rPr>
          <w:color w:val="000000" w:themeColor="text1"/>
        </w:rPr>
        <w:t>各种</w:t>
      </w:r>
      <w:r w:rsidRPr="00426C9C">
        <w:rPr>
          <w:color w:val="000000" w:themeColor="text1"/>
        </w:rPr>
        <w:t>声音信息，人耳的听觉频率范围为</w:t>
      </w:r>
      <w:r w:rsidRPr="00426C9C">
        <w:rPr>
          <w:color w:val="000000" w:themeColor="text1"/>
        </w:rPr>
        <w:t>20~2000Hz</w:t>
      </w:r>
      <w:r w:rsidR="000B5304">
        <w:rPr>
          <w:color w:val="000000" w:themeColor="text1"/>
        </w:rPr>
        <w:t>，</w:t>
      </w:r>
      <w:r w:rsidRPr="00426C9C">
        <w:rPr>
          <w:color w:val="000000" w:themeColor="text1"/>
        </w:rPr>
        <w:t>可以听到听觉频率范围内所有的声音</w:t>
      </w:r>
      <w:r w:rsidR="00E366B0">
        <w:rPr>
          <w:color w:val="000000" w:themeColor="text1"/>
        </w:rPr>
        <w:t>元素</w:t>
      </w:r>
      <w:r w:rsidRPr="00426C9C">
        <w:rPr>
          <w:color w:val="000000" w:themeColor="text1"/>
        </w:rPr>
        <w:t>，包括令人愉悦的声音，如音乐、鸟鸣等；同时也包括无意义的、令人烦恼的噪声，例如交通车辆声、</w:t>
      </w:r>
      <w:r w:rsidR="00AA47F3">
        <w:rPr>
          <w:color w:val="000000" w:themeColor="text1"/>
        </w:rPr>
        <w:t>施工</w:t>
      </w:r>
      <w:r w:rsidRPr="00426C9C">
        <w:rPr>
          <w:color w:val="000000" w:themeColor="text1"/>
        </w:rPr>
        <w:t>声等，这些各种各样的声音</w:t>
      </w:r>
      <w:r w:rsidR="00AA47F3">
        <w:rPr>
          <w:color w:val="000000" w:themeColor="text1"/>
        </w:rPr>
        <w:t>元素</w:t>
      </w:r>
      <w:r w:rsidRPr="00426C9C">
        <w:rPr>
          <w:color w:val="000000" w:themeColor="text1"/>
        </w:rPr>
        <w:t>共同构成了人类生存的声环境。人们每天的工作生活和</w:t>
      </w:r>
      <w:r w:rsidR="00AA47F3">
        <w:rPr>
          <w:color w:val="000000" w:themeColor="text1"/>
        </w:rPr>
        <w:t>周围的</w:t>
      </w:r>
      <w:r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w:t>
      </w:r>
      <w:r w:rsidR="00AA47F3">
        <w:rPr>
          <w:rFonts w:hint="eastAsia"/>
          <w:color w:val="000000" w:themeColor="text1"/>
        </w:rPr>
        <w:t>乡村</w:t>
      </w:r>
      <w:r w:rsidRPr="00426C9C">
        <w:rPr>
          <w:rFonts w:hint="eastAsia"/>
          <w:color w:val="000000" w:themeColor="text1"/>
        </w:rPr>
        <w:t>声环境对</w:t>
      </w:r>
      <w:r w:rsidRPr="00426C9C">
        <w:rPr>
          <w:color w:val="000000" w:themeColor="text1"/>
        </w:rPr>
        <w:t>居民的身心健康有着很重要的影响。</w:t>
      </w:r>
    </w:p>
    <w:p w14:paraId="21605976" w14:textId="77777777" w:rsidR="00BE1B19" w:rsidRPr="00426C9C" w:rsidRDefault="00BE1B19" w:rsidP="00BE1B19">
      <w:pPr>
        <w:pStyle w:val="a2"/>
        <w:spacing w:before="156" w:after="156"/>
        <w:rPr>
          <w:color w:val="000000" w:themeColor="text1"/>
        </w:rPr>
      </w:pPr>
      <w:r w:rsidRPr="00426C9C">
        <w:rPr>
          <w:color w:val="000000" w:themeColor="text1"/>
        </w:rPr>
        <w:t>声波的衰减</w:t>
      </w:r>
    </w:p>
    <w:p w14:paraId="0854C5BC" w14:textId="77777777"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14:paraId="373263D0" w14:textId="77777777"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比如村庄中，某户装修施工过程中发出的噪声，在村庄声环境模拟的时候就可以作为点声源进行处理。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能够辐射声能且</w:t>
      </w:r>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14:paraId="232BE3FA" w14:textId="77777777"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w:t>
      </w:r>
      <w:r w:rsidR="00BE1B19" w:rsidRPr="00426C9C">
        <w:rPr>
          <w:color w:val="000000" w:themeColor="text1"/>
        </w:rPr>
        <w:lastRenderedPageBreak/>
        <w:t>于一个复杂的声场，存在诸如房屋院落、围墙、树木、棚屋等各种遮挡物，这些遮挡物的对于声波传播过程的阻碍会造成声能量的衰减。另外，空气自身也会引起声能量的衰减。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14:paraId="65D5B740" w14:textId="77777777"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14:paraId="52E3EC63" w14:textId="77777777"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14:paraId="0CF07F83" w14:textId="77777777"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14:paraId="01588D80" w14:textId="77777777"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14:paraId="3D3910DC" w14:textId="77777777" w:rsidR="00BE1B19" w:rsidRPr="00426C9C" w:rsidRDefault="00BE1B19" w:rsidP="00BE1B19">
      <w:pPr>
        <w:pStyle w:val="a1"/>
        <w:spacing w:before="156" w:after="156"/>
        <w:rPr>
          <w:color w:val="000000" w:themeColor="text1"/>
        </w:rPr>
      </w:pPr>
      <w:bookmarkStart w:id="100" w:name="_Toc479259636"/>
      <w:r w:rsidRPr="00426C9C">
        <w:rPr>
          <w:color w:val="000000" w:themeColor="text1"/>
        </w:rPr>
        <w:t>乡村声环境质量的评价</w:t>
      </w:r>
      <w:r w:rsidR="008C2387">
        <w:rPr>
          <w:color w:val="000000" w:themeColor="text1"/>
        </w:rPr>
        <w:t>指标</w:t>
      </w:r>
      <w:bookmarkEnd w:id="100"/>
    </w:p>
    <w:p w14:paraId="5148ABF4" w14:textId="77777777"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因素，包括</w:t>
      </w:r>
      <w:r w:rsidR="00716458">
        <w:rPr>
          <w:color w:val="000000" w:themeColor="text1"/>
        </w:rPr>
        <w:t>声环境中声源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r w:rsidR="00BE1B19" w:rsidRPr="00426C9C">
        <w:rPr>
          <w:color w:val="000000" w:themeColor="text1"/>
        </w:rPr>
        <w:t>以及</w:t>
      </w:r>
      <w:r w:rsidR="00716458">
        <w:rPr>
          <w:color w:val="000000" w:themeColor="text1"/>
        </w:rPr>
        <w:t>声环境监测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r w:rsidR="005B5481">
        <w:rPr>
          <w:color w:val="000000" w:themeColor="text1"/>
        </w:rPr>
        <w:t>村庄声环境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14:paraId="6BF98163" w14:textId="77777777" w:rsidR="00BE1B19" w:rsidRPr="00426C9C" w:rsidRDefault="00BE1B19" w:rsidP="00BE1B19">
      <w:pPr>
        <w:pStyle w:val="a2"/>
        <w:spacing w:before="156" w:after="156"/>
        <w:rPr>
          <w:color w:val="000000" w:themeColor="text1"/>
        </w:rPr>
      </w:pPr>
      <w:r w:rsidRPr="00426C9C">
        <w:rPr>
          <w:color w:val="000000" w:themeColor="text1"/>
        </w:rPr>
        <w:t>噪声评价量</w:t>
      </w:r>
    </w:p>
    <w:p w14:paraId="5DE59352" w14:textId="77777777"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14:paraId="4B51A168" w14:textId="77777777"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14:paraId="15A9ECD9" w14:textId="77777777" w:rsidR="00BE1B19" w:rsidRPr="00426C9C" w:rsidRDefault="000E3CD0"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14:paraId="32F0010C" w14:textId="77777777"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14:paraId="3C64F663" w14:textId="77777777"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响应值（对应于</w:t>
      </w:r>
      <w:r w:rsidRPr="00426C9C">
        <w:rPr>
          <w:color w:val="000000" w:themeColor="text1"/>
        </w:rPr>
        <w:t xml:space="preserve"> 1000Hz=0</w:t>
      </w:r>
      <w:r w:rsidRPr="00426C9C">
        <w:rPr>
          <w:color w:val="000000" w:themeColor="text1"/>
        </w:rPr>
        <w:t>）。</w:t>
      </w:r>
    </w:p>
    <w:p w14:paraId="084D0351" w14:textId="77777777"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14:paraId="0D84FB9E" w14:textId="77777777"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并且稳定的</w:t>
      </w:r>
      <w:r w:rsidRPr="00426C9C">
        <w:rPr>
          <w:color w:val="000000" w:themeColor="text1"/>
        </w:rPr>
        <w:t>噪声，</w:t>
      </w:r>
      <w:r w:rsidRPr="00426C9C">
        <w:rPr>
          <w:color w:val="000000" w:themeColor="text1"/>
        </w:rPr>
        <w:t xml:space="preserve"> A </w:t>
      </w:r>
      <w:r w:rsidRPr="00426C9C">
        <w:rPr>
          <w:color w:val="000000" w:themeColor="text1"/>
        </w:rPr>
        <w:t>声级</w:t>
      </w:r>
      <w:r w:rsidR="006F007E">
        <w:rPr>
          <w:color w:val="000000" w:themeColor="text1"/>
        </w:rPr>
        <w:t>能够较好的反应声源的状态</w:t>
      </w:r>
      <w:r w:rsidRPr="00426C9C">
        <w:rPr>
          <w:color w:val="000000" w:themeColor="text1"/>
        </w:rPr>
        <w:t>，它比较好的反映了人耳对噪声的强度与频率的主观感觉。而对于一个起伏的或不连续的噪声，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就需要用等效连续声级来反映人们实际接收的噪声能量大小，它是一段时间内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14:paraId="41B590EC" w14:textId="77777777" w:rsidR="00BE1B19" w:rsidRPr="00426C9C" w:rsidRDefault="000E3CD0"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14:paraId="6D85943C" w14:textId="77777777"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14:paraId="3894AE38" w14:textId="77777777"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14:paraId="3AEC6DE4" w14:textId="77777777"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14:paraId="1B408B9D" w14:textId="77777777"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r w:rsidR="00984DAB">
        <w:rPr>
          <w:color w:val="000000" w:themeColor="text1"/>
        </w:rPr>
        <w:t>三种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14:paraId="1638B9F7" w14:textId="77777777"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14:paraId="1942E77D" w14:textId="77777777"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14:paraId="36B76713" w14:textId="77777777"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14:paraId="34FA1460" w14:textId="77777777" w:rsidR="00BE1B19" w:rsidRPr="00426C9C" w:rsidRDefault="00B85421" w:rsidP="00B85421">
      <w:pPr>
        <w:pStyle w:val="a0"/>
        <w:spacing w:before="156" w:after="156"/>
        <w:rPr>
          <w:color w:val="000000" w:themeColor="text1"/>
        </w:rPr>
      </w:pPr>
      <w:bookmarkStart w:id="101" w:name="_Toc479259637"/>
      <w:r w:rsidRPr="00426C9C">
        <w:rPr>
          <w:color w:val="000000" w:themeColor="text1"/>
        </w:rPr>
        <w:t>声环境</w:t>
      </w:r>
      <w:r w:rsidR="00BE1B19" w:rsidRPr="00426C9C">
        <w:rPr>
          <w:color w:val="000000" w:themeColor="text1"/>
        </w:rPr>
        <w:t>评价方法</w:t>
      </w:r>
      <w:bookmarkEnd w:id="101"/>
    </w:p>
    <w:p w14:paraId="78EC83DC" w14:textId="77777777"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r w:rsidR="002B4B5A" w:rsidRPr="00426C9C">
        <w:rPr>
          <w:rFonts w:hint="eastAsia"/>
          <w:color w:val="000000" w:themeColor="text1"/>
        </w:rPr>
        <w:t>区域</w:t>
      </w:r>
      <w:r>
        <w:rPr>
          <w:rFonts w:hint="eastAsia"/>
          <w:color w:val="000000" w:themeColor="text1"/>
        </w:rPr>
        <w:t>声环境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14:paraId="248B78B9" w14:textId="77777777" w:rsidR="00BE1B19" w:rsidRPr="00426C9C" w:rsidRDefault="00BE1B19" w:rsidP="00B85421">
      <w:pPr>
        <w:pStyle w:val="a1"/>
        <w:spacing w:before="156" w:after="156"/>
        <w:rPr>
          <w:color w:val="000000" w:themeColor="text1"/>
        </w:rPr>
      </w:pPr>
      <w:bookmarkStart w:id="102" w:name="_Toc479259638"/>
      <w:r w:rsidRPr="00426C9C">
        <w:rPr>
          <w:color w:val="000000" w:themeColor="text1"/>
        </w:rPr>
        <w:t>算术平均值法</w:t>
      </w:r>
      <w:bookmarkEnd w:id="102"/>
    </w:p>
    <w:p w14:paraId="15A316F8" w14:textId="77777777" w:rsidR="00BE1B19" w:rsidRPr="00426C9C" w:rsidRDefault="00BE1B19" w:rsidP="0020194C">
      <w:pPr>
        <w:pStyle w:val="aa"/>
        <w:ind w:firstLine="420"/>
        <w:rPr>
          <w:color w:val="000000" w:themeColor="text1"/>
        </w:rPr>
      </w:pPr>
      <w:r w:rsidRPr="00426C9C">
        <w:rPr>
          <w:color w:val="000000" w:themeColor="text1"/>
        </w:rPr>
        <w:t>把</w:t>
      </w:r>
      <w:r w:rsidR="00BB3890">
        <w:rPr>
          <w:color w:val="000000" w:themeColor="text1"/>
        </w:rPr>
        <w:t>测量</w:t>
      </w:r>
      <w:r w:rsidRPr="00426C9C">
        <w:rPr>
          <w:color w:val="000000" w:themeColor="text1"/>
        </w:rPr>
        <w:t>区域</w:t>
      </w:r>
      <w:r w:rsidR="00BB3890">
        <w:rPr>
          <w:color w:val="000000" w:themeColor="text1"/>
        </w:rPr>
        <w:t>范围</w:t>
      </w:r>
      <w:r w:rsidRPr="00426C9C">
        <w:rPr>
          <w:color w:val="000000" w:themeColor="text1"/>
        </w:rPr>
        <w:t>内各</w:t>
      </w:r>
      <w:r w:rsidR="00BB3890">
        <w:rPr>
          <w:color w:val="000000" w:themeColor="text1"/>
        </w:rPr>
        <w:t>测量</w:t>
      </w:r>
      <w:r w:rsidRPr="00426C9C">
        <w:rPr>
          <w:color w:val="000000" w:themeColor="text1"/>
        </w:rPr>
        <w:t>点</w:t>
      </w:r>
      <w:r w:rsidR="00BB3890">
        <w:rPr>
          <w:color w:val="000000" w:themeColor="text1"/>
        </w:rPr>
        <w:t>位</w:t>
      </w:r>
      <w:r w:rsidRPr="00426C9C">
        <w:rPr>
          <w:color w:val="000000" w:themeColor="text1"/>
        </w:rPr>
        <w:t>所测到的</w:t>
      </w:r>
      <w:r w:rsidR="00BB3890">
        <w:rPr>
          <w:color w:val="000000" w:themeColor="text1"/>
        </w:rPr>
        <w:t>声压级数值</w:t>
      </w:r>
      <w:r w:rsidRPr="00426C9C">
        <w:rPr>
          <w:color w:val="000000" w:themeColor="text1"/>
        </w:rPr>
        <w:t>相加，求其算术平均值，即</w:t>
      </w:r>
    </w:p>
    <w:p w14:paraId="2CB4DFB1" w14:textId="77777777"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14:paraId="31F65A99" w14:textId="77777777"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BB3890">
        <w:rPr>
          <w:color w:val="000000" w:themeColor="text1"/>
        </w:rPr>
        <w:t>，</w:t>
      </w:r>
      <w:r w:rsidR="00BB3890" w:rsidRPr="00426C9C">
        <w:rPr>
          <w:color w:val="000000" w:themeColor="text1"/>
        </w:rPr>
        <w:t>n</w:t>
      </w:r>
      <w:r w:rsidR="00BB3890">
        <w:rPr>
          <w:color w:val="000000" w:themeColor="text1"/>
        </w:rPr>
        <w:t>表示供有</w:t>
      </w:r>
      <w:r w:rsidR="00BB3890">
        <w:rPr>
          <w:color w:val="000000" w:themeColor="text1"/>
        </w:rPr>
        <w:t>n</w:t>
      </w:r>
      <w:r w:rsidR="00BB3890">
        <w:rPr>
          <w:color w:val="000000" w:themeColor="text1"/>
        </w:rPr>
        <w:t>个监测点</w:t>
      </w:r>
      <w:r w:rsidRPr="00426C9C">
        <w:rPr>
          <w:color w:val="000000" w:themeColor="text1"/>
        </w:rPr>
        <w:t>。</w:t>
      </w:r>
    </w:p>
    <w:p w14:paraId="52FE7C7E" w14:textId="77777777"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14:paraId="07FAD09C" w14:textId="77777777"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环保局中</w:t>
      </w:r>
      <w:r>
        <w:rPr>
          <w:color w:val="000000" w:themeColor="text1"/>
        </w:rPr>
        <w:t>一般考虑到声源的辐射面积，采用</w:t>
      </w:r>
      <w:r w:rsidR="00BE1B19" w:rsidRPr="00426C9C">
        <w:rPr>
          <w:color w:val="000000" w:themeColor="text1"/>
        </w:rPr>
        <w:t>面积计权平均值，即</w:t>
      </w:r>
    </w:p>
    <w:p w14:paraId="3C219430" w14:textId="77777777"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14:paraId="6F3ED305" w14:textId="77777777"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14:paraId="583261FF" w14:textId="77777777" w:rsidR="00BE1B19" w:rsidRPr="00426C9C" w:rsidRDefault="00BE1B19" w:rsidP="00B85421">
      <w:pPr>
        <w:pStyle w:val="a1"/>
        <w:spacing w:before="156" w:after="156"/>
        <w:rPr>
          <w:color w:val="000000" w:themeColor="text1"/>
        </w:rPr>
      </w:pPr>
      <w:bookmarkStart w:id="103" w:name="_Toc479259639"/>
      <w:r w:rsidRPr="00426C9C">
        <w:rPr>
          <w:color w:val="000000" w:themeColor="text1"/>
        </w:rPr>
        <w:lastRenderedPageBreak/>
        <w:t>噪声污染指数</w:t>
      </w:r>
      <w:bookmarkEnd w:id="103"/>
    </w:p>
    <w:p w14:paraId="1FE66528" w14:textId="77777777"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14:paraId="64C36A20" w14:textId="77777777" w:rsidR="00BE1B19" w:rsidRPr="00426C9C" w:rsidRDefault="000E3CD0"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14:paraId="37CB291D" w14:textId="77777777"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14:paraId="07F50F10" w14:textId="77777777" w:rsidR="00CA6965" w:rsidRPr="00426C9C" w:rsidRDefault="00CA6965" w:rsidP="0020194C">
      <w:pPr>
        <w:pStyle w:val="aa"/>
        <w:ind w:firstLine="420"/>
        <w:rPr>
          <w:color w:val="000000" w:themeColor="text1"/>
        </w:rPr>
      </w:pPr>
    </w:p>
    <w:p w14:paraId="5F4F7DE7" w14:textId="77777777"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14:paraId="5CA0FF8D" w14:textId="77777777"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14:paraId="079DDD64"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14:paraId="4E42E9F8"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14:paraId="7816A21C"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14:paraId="17561644"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14:paraId="0A4194FE" w14:textId="77777777"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14:paraId="27789DB0"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14:paraId="59463E21"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14:paraId="76CA65FB"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14:paraId="4DB740E6"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14:paraId="0DA84719" w14:textId="77777777"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14:paraId="10FD9B29"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14:paraId="6C3620ED"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14:paraId="739A044E"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14:paraId="76A406DD"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14:paraId="7E2A96D4" w14:textId="77777777"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14:paraId="0BBC3279"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14:paraId="4DE8FBC3"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14:paraId="7E0F3D54"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14:paraId="29B0C963"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14:paraId="2080B58C" w14:textId="77777777"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14:paraId="42E9483D"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14:paraId="0A852481"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14:paraId="30D62242"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14:paraId="21ED1D10"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14:paraId="3295B679" w14:textId="77777777"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14:paraId="04C18152"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14:paraId="0E8AE8E1"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14:paraId="0214BB29"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14:paraId="705CC8F1" w14:textId="77777777"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14:paraId="3486002C" w14:textId="77777777"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r w:rsidR="005D3C08" w:rsidRPr="00426C9C">
        <w:rPr>
          <w:rFonts w:hint="eastAsia"/>
          <w:color w:val="000000" w:themeColor="text1"/>
        </w:rPr>
        <w:t>整体</w:t>
      </w:r>
      <w:r w:rsidRPr="00426C9C">
        <w:rPr>
          <w:rFonts w:hint="eastAsia"/>
          <w:color w:val="000000" w:themeColor="text1"/>
        </w:rPr>
        <w:t>声环境质量的评价，将算术平均值法和噪声污染指数法结合起来对村庄声环境进行评价，将两个村庄的声环境以不同的等级来直观的表示出来。</w:t>
      </w:r>
    </w:p>
    <w:p w14:paraId="13C16504" w14:textId="77777777" w:rsidR="00BE1B19" w:rsidRPr="00426C9C" w:rsidRDefault="00BE1B19" w:rsidP="00B85421">
      <w:pPr>
        <w:pStyle w:val="a0"/>
        <w:spacing w:before="156" w:after="156"/>
        <w:rPr>
          <w:color w:val="000000" w:themeColor="text1"/>
        </w:rPr>
      </w:pPr>
      <w:bookmarkStart w:id="104" w:name="_Toc479259640"/>
      <w:r w:rsidRPr="00426C9C">
        <w:rPr>
          <w:color w:val="000000" w:themeColor="text1"/>
        </w:rPr>
        <w:t>声景观评价</w:t>
      </w:r>
      <w:bookmarkEnd w:id="104"/>
    </w:p>
    <w:p w14:paraId="7D4CF36F" w14:textId="77777777"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14:paraId="0C23F73E" w14:textId="77777777" w:rsidR="003B7DF3" w:rsidRPr="00426C9C" w:rsidRDefault="002C5CE1" w:rsidP="002C5CE1">
      <w:pPr>
        <w:pStyle w:val="aa"/>
        <w:ind w:firstLineChars="0" w:firstLine="420"/>
        <w:rPr>
          <w:color w:val="000000" w:themeColor="text1"/>
        </w:rPr>
      </w:pPr>
      <w:r>
        <w:rPr>
          <w:color w:val="000000" w:themeColor="text1"/>
        </w:rPr>
        <w:t>虽然噪声也是声景观的一部分，</w:t>
      </w:r>
      <w:r w:rsidR="003B7DF3" w:rsidRPr="00426C9C">
        <w:rPr>
          <w:rFonts w:hint="eastAsia"/>
          <w:color w:val="000000" w:themeColor="text1"/>
        </w:rPr>
        <w:t>但是声景观</w:t>
      </w:r>
      <w:r>
        <w:rPr>
          <w:rFonts w:hint="eastAsia"/>
          <w:color w:val="000000" w:themeColor="text1"/>
        </w:rPr>
        <w:t>并不单单局限于</w:t>
      </w:r>
      <w:r w:rsidR="003B7DF3" w:rsidRPr="00426C9C">
        <w:rPr>
          <w:rFonts w:hint="eastAsia"/>
          <w:color w:val="000000" w:themeColor="text1"/>
        </w:rPr>
        <w:t>噪声</w:t>
      </w:r>
      <w:r>
        <w:rPr>
          <w:rFonts w:hint="eastAsia"/>
          <w:color w:val="000000" w:themeColor="text1"/>
        </w:rPr>
        <w:t>当中</w:t>
      </w:r>
      <w:r w:rsidR="003B7DF3" w:rsidRPr="00426C9C">
        <w:rPr>
          <w:rFonts w:hint="eastAsia"/>
          <w:color w:val="000000" w:themeColor="text1"/>
        </w:rPr>
        <w:t>，噪声仅仅是声景观</w:t>
      </w:r>
      <w:r>
        <w:rPr>
          <w:rFonts w:hint="eastAsia"/>
          <w:color w:val="000000" w:themeColor="text1"/>
        </w:rPr>
        <w:t>这个大概念中</w:t>
      </w:r>
      <w:r w:rsidR="003B7DF3" w:rsidRPr="00426C9C">
        <w:rPr>
          <w:rFonts w:hint="eastAsia"/>
          <w:color w:val="000000" w:themeColor="text1"/>
        </w:rPr>
        <w:t>的一部分，因此，研究声景观的</w:t>
      </w:r>
      <w:r w:rsidR="00B70222">
        <w:rPr>
          <w:rFonts w:hint="eastAsia"/>
          <w:color w:val="000000" w:themeColor="text1"/>
        </w:rPr>
        <w:t>相关</w:t>
      </w:r>
      <w:r w:rsidR="003B7DF3" w:rsidRPr="00426C9C">
        <w:rPr>
          <w:rFonts w:hint="eastAsia"/>
          <w:color w:val="000000" w:themeColor="text1"/>
        </w:rPr>
        <w:t>评价标准是有必要的。最早关于声景观评价的方法是由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将区域声景观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3B7DF3" w:rsidRPr="00426C9C">
        <w:rPr>
          <w:rFonts w:hint="eastAsia"/>
          <w:color w:val="000000" w:themeColor="text1"/>
        </w:rPr>
        <w:t>:</w:t>
      </w:r>
      <w:r w:rsidR="003B7DF3" w:rsidRPr="00426C9C">
        <w:rPr>
          <w:rFonts w:hint="eastAsia"/>
          <w:color w:val="000000" w:themeColor="text1"/>
        </w:rPr>
        <w:t>区域声景观的背景声定义为主音，主音是区域的基本音调；前景声音</w:t>
      </w:r>
      <w:r w:rsidR="003B7DF3" w:rsidRPr="00426C9C">
        <w:rPr>
          <w:rFonts w:hint="eastAsia"/>
          <w:color w:val="000000" w:themeColor="text1"/>
        </w:rPr>
        <w:t>(</w:t>
      </w:r>
      <w:r w:rsidR="003B7DF3" w:rsidRPr="00426C9C">
        <w:rPr>
          <w:rFonts w:hint="eastAsia"/>
          <w:color w:val="000000" w:themeColor="text1"/>
        </w:rPr>
        <w:t>即音乐学上的想获得吸引力的声音</w:t>
      </w:r>
      <w:r w:rsidR="003B7DF3" w:rsidRPr="00426C9C">
        <w:rPr>
          <w:rFonts w:hint="eastAsia"/>
          <w:color w:val="000000" w:themeColor="text1"/>
        </w:rPr>
        <w:t>)</w:t>
      </w:r>
      <w:r w:rsidR="003B7DF3" w:rsidRPr="00426C9C">
        <w:rPr>
          <w:rFonts w:hint="eastAsia"/>
          <w:color w:val="000000" w:themeColor="text1"/>
        </w:rPr>
        <w:t>被认为是信号音。在排除了主音和信号音基础上，能显著地被社区居民和来访者注意到的声音，被称为是该区域的标志音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此类对于区域声元素的分类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一个特定区域的声音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14:paraId="5AD0BA32" w14:textId="77777777"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r w:rsidR="008122D5">
        <w:rPr>
          <w:rFonts w:hint="eastAsia"/>
          <w:color w:val="000000" w:themeColor="text1"/>
        </w:rPr>
        <w:t>衡量</w:t>
      </w:r>
      <w:r>
        <w:rPr>
          <w:rFonts w:hint="eastAsia"/>
          <w:color w:val="000000" w:themeColor="text1"/>
        </w:rPr>
        <w:t>声景观的优劣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r>
        <w:rPr>
          <w:rFonts w:hint="eastAsia"/>
          <w:color w:val="000000" w:themeColor="text1"/>
        </w:rPr>
        <w:t>即声环境中的前景音和背景音能够明显的被区分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混杂，前景音和背景音不能被明显的区别的声音称为低保真度的声音。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。概言之，根据主音和信号音区别的难易程度和频带的宽度，以及声级、频谱和节奏的平衡度可以大致确定声景观的保真度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14:paraId="1484049B" w14:textId="77777777"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结合听觉空间来考察</w:t>
      </w:r>
      <w:r>
        <w:rPr>
          <w:rFonts w:hint="eastAsia"/>
          <w:color w:val="000000" w:themeColor="text1"/>
        </w:rPr>
        <w:t>声景观的优劣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。在特定区域，能够听到某个声音的区域称</w:t>
      </w:r>
      <w:r w:rsidR="003B7DF3" w:rsidRPr="00426C9C">
        <w:rPr>
          <w:rFonts w:hint="eastAsia"/>
          <w:color w:val="000000" w:themeColor="text1"/>
        </w:rPr>
        <w:lastRenderedPageBreak/>
        <w:t>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区域声景观的优劣。听觉空间的数值越大，说明该区域的声景观越好。</w:t>
      </w:r>
    </w:p>
    <w:p w14:paraId="27B16C20" w14:textId="77777777" w:rsidR="00BE1B19" w:rsidRPr="00426C9C" w:rsidRDefault="00E841AF" w:rsidP="00E841AF">
      <w:pPr>
        <w:pStyle w:val="a0"/>
        <w:spacing w:before="156" w:after="156"/>
        <w:rPr>
          <w:color w:val="000000" w:themeColor="text1"/>
        </w:rPr>
      </w:pPr>
      <w:bookmarkStart w:id="105" w:name="_Toc479259641"/>
      <w:r w:rsidRPr="00426C9C">
        <w:rPr>
          <w:color w:val="000000" w:themeColor="text1"/>
        </w:rPr>
        <w:t>噪声地图</w:t>
      </w:r>
      <w:bookmarkEnd w:id="105"/>
    </w:p>
    <w:p w14:paraId="5C8DDBD8" w14:textId="77777777" w:rsidR="00E841AF" w:rsidRPr="00426C9C" w:rsidRDefault="00E841AF" w:rsidP="00E841AF">
      <w:pPr>
        <w:pStyle w:val="aa"/>
        <w:ind w:firstLine="420"/>
        <w:rPr>
          <w:color w:val="000000" w:themeColor="text1"/>
        </w:rPr>
      </w:pPr>
      <w:r w:rsidRPr="00426C9C">
        <w:rPr>
          <w:rFonts w:hint="eastAsia"/>
          <w:color w:val="000000" w:themeColor="text1"/>
        </w:rPr>
        <w:t>噪声地图是评估</w:t>
      </w:r>
      <w:r w:rsidR="00E53E24">
        <w:rPr>
          <w:rFonts w:hint="eastAsia"/>
          <w:color w:val="000000" w:themeColor="text1"/>
        </w:rPr>
        <w:t>声环境优劣、进行噪声污染防治</w:t>
      </w:r>
      <w:r w:rsidRPr="00426C9C">
        <w:rPr>
          <w:rFonts w:hint="eastAsia"/>
          <w:color w:val="000000" w:themeColor="text1"/>
        </w:rPr>
        <w:t>的重要手段</w:t>
      </w:r>
      <w:r w:rsidR="00E53E24">
        <w:rPr>
          <w:rFonts w:hint="eastAsia"/>
          <w:color w:val="000000" w:themeColor="text1"/>
        </w:rPr>
        <w:t>之一</w:t>
      </w:r>
      <w:r w:rsidRPr="00426C9C">
        <w:rPr>
          <w:rFonts w:hint="eastAsia"/>
          <w:color w:val="000000" w:themeColor="text1"/>
        </w:rPr>
        <w:t>，也是以一种有效的决策工具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14:paraId="4937CD9A" w14:textId="77777777"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14:paraId="7CD76881" w14:textId="77777777"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14:paraId="6ED11BB7" w14:textId="77777777" w:rsidR="00E841AF" w:rsidRPr="00426C9C" w:rsidRDefault="00E841AF" w:rsidP="00E841AF">
      <w:pPr>
        <w:pStyle w:val="aa"/>
        <w:ind w:firstLine="420"/>
        <w:rPr>
          <w:color w:val="000000" w:themeColor="text1"/>
        </w:rPr>
      </w:pPr>
      <w:r w:rsidRPr="00426C9C">
        <w:rPr>
          <w:rFonts w:hint="eastAsia"/>
          <w:color w:val="000000" w:themeColor="text1"/>
        </w:rPr>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14:paraId="67212940" w14:textId="77777777"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14:paraId="7E385A22" w14:textId="77777777"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14:paraId="52E6BB0B" w14:textId="77777777" w:rsidR="00BE1B19" w:rsidRPr="00426C9C" w:rsidRDefault="00BE1B19" w:rsidP="00BE1B19">
      <w:pPr>
        <w:rPr>
          <w:b/>
          <w:color w:val="000000" w:themeColor="text1"/>
          <w:szCs w:val="21"/>
        </w:rPr>
      </w:pPr>
    </w:p>
    <w:p w14:paraId="78A27606" w14:textId="77777777" w:rsidR="00BE1B19" w:rsidRPr="00426C9C" w:rsidRDefault="00BE1B19" w:rsidP="00BE1B19">
      <w:pPr>
        <w:rPr>
          <w:b/>
          <w:color w:val="000000" w:themeColor="text1"/>
          <w:szCs w:val="21"/>
        </w:rPr>
      </w:pPr>
    </w:p>
    <w:p w14:paraId="0B96CD01" w14:textId="77777777" w:rsidR="0020194C" w:rsidRPr="00426C9C" w:rsidRDefault="0020194C" w:rsidP="00BE1B19">
      <w:pPr>
        <w:rPr>
          <w:b/>
          <w:color w:val="000000" w:themeColor="text1"/>
          <w:szCs w:val="21"/>
        </w:rPr>
      </w:pPr>
    </w:p>
    <w:p w14:paraId="3343468D" w14:textId="77777777" w:rsidR="0020194C" w:rsidRPr="00426C9C" w:rsidRDefault="0020194C" w:rsidP="00BE1B19">
      <w:pPr>
        <w:rPr>
          <w:b/>
          <w:color w:val="000000" w:themeColor="text1"/>
          <w:szCs w:val="21"/>
        </w:rPr>
      </w:pPr>
    </w:p>
    <w:p w14:paraId="36F668FD" w14:textId="77777777" w:rsidR="0020194C" w:rsidRPr="00426C9C" w:rsidRDefault="0020194C" w:rsidP="00BE1B19">
      <w:pPr>
        <w:rPr>
          <w:b/>
          <w:color w:val="000000" w:themeColor="text1"/>
          <w:szCs w:val="21"/>
        </w:rPr>
      </w:pPr>
    </w:p>
    <w:p w14:paraId="26267C9E" w14:textId="77777777" w:rsidR="0020194C" w:rsidRPr="00426C9C" w:rsidRDefault="0020194C" w:rsidP="00BE1B19">
      <w:pPr>
        <w:rPr>
          <w:b/>
          <w:color w:val="000000" w:themeColor="text1"/>
          <w:szCs w:val="21"/>
        </w:rPr>
      </w:pPr>
    </w:p>
    <w:p w14:paraId="2D87708C" w14:textId="77777777" w:rsidR="0020194C" w:rsidRPr="00426C9C" w:rsidRDefault="0020194C" w:rsidP="00BE1B19">
      <w:pPr>
        <w:rPr>
          <w:b/>
          <w:color w:val="000000" w:themeColor="text1"/>
          <w:szCs w:val="21"/>
        </w:rPr>
      </w:pPr>
    </w:p>
    <w:p w14:paraId="3FF578B6" w14:textId="77777777" w:rsidR="0020194C" w:rsidRPr="00426C9C" w:rsidRDefault="0020194C" w:rsidP="00BE1B19">
      <w:pPr>
        <w:rPr>
          <w:b/>
          <w:color w:val="000000" w:themeColor="text1"/>
          <w:szCs w:val="21"/>
        </w:rPr>
      </w:pPr>
    </w:p>
    <w:p w14:paraId="4724AD64" w14:textId="77777777" w:rsidR="00BE1B19" w:rsidRPr="003133FE" w:rsidRDefault="00BE1B19" w:rsidP="00BE1B19">
      <w:pPr>
        <w:rPr>
          <w:b/>
          <w:color w:val="000000" w:themeColor="text1"/>
          <w:szCs w:val="21"/>
        </w:rPr>
      </w:pPr>
    </w:p>
    <w:p w14:paraId="651CB5E9" w14:textId="77777777" w:rsidR="00BE1B19" w:rsidRPr="00426C9C" w:rsidRDefault="00BE1B19" w:rsidP="00BE1B19">
      <w:pPr>
        <w:pStyle w:val="a"/>
        <w:spacing w:before="156" w:after="312"/>
        <w:rPr>
          <w:color w:val="000000" w:themeColor="text1"/>
        </w:rPr>
      </w:pPr>
      <w:bookmarkStart w:id="106" w:name="_Toc479259642"/>
      <w:r w:rsidRPr="00426C9C">
        <w:rPr>
          <w:color w:val="000000" w:themeColor="text1"/>
        </w:rPr>
        <w:lastRenderedPageBreak/>
        <w:t>富水乡村声环境现场调查测量</w:t>
      </w:r>
      <w:bookmarkEnd w:id="106"/>
    </w:p>
    <w:p w14:paraId="197B8AA8" w14:textId="77777777" w:rsidR="00BE1B19" w:rsidRPr="00426C9C" w:rsidRDefault="00BE1B19" w:rsidP="001F2562">
      <w:pPr>
        <w:pStyle w:val="a0"/>
        <w:spacing w:before="156" w:after="156"/>
        <w:rPr>
          <w:color w:val="000000" w:themeColor="text1"/>
        </w:rPr>
      </w:pPr>
      <w:bookmarkStart w:id="107" w:name="_Toc479259643"/>
      <w:r w:rsidRPr="00426C9C">
        <w:rPr>
          <w:color w:val="000000" w:themeColor="text1"/>
        </w:rPr>
        <w:t>涧东村声环境现场调查测量</w:t>
      </w:r>
      <w:bookmarkEnd w:id="107"/>
    </w:p>
    <w:p w14:paraId="33830ECC" w14:textId="77777777" w:rsidR="00BE1B19" w:rsidRPr="00426C9C" w:rsidRDefault="00BE1B19" w:rsidP="001F2562">
      <w:pPr>
        <w:pStyle w:val="a1"/>
        <w:spacing w:before="156" w:after="156"/>
        <w:rPr>
          <w:color w:val="000000" w:themeColor="text1"/>
        </w:rPr>
      </w:pPr>
      <w:bookmarkStart w:id="108" w:name="_Toc479259644"/>
      <w:r w:rsidRPr="00426C9C">
        <w:rPr>
          <w:color w:val="000000" w:themeColor="text1"/>
        </w:rPr>
        <w:t>测量条件及现场情况</w:t>
      </w:r>
      <w:bookmarkEnd w:id="108"/>
    </w:p>
    <w:p w14:paraId="45DB71B0" w14:textId="77777777"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14:paraId="0EA55504" w14:textId="77777777" w:rsidR="00BE1B19" w:rsidRPr="00426C9C" w:rsidRDefault="00D038AE" w:rsidP="00CA6965">
      <w:pPr>
        <w:pStyle w:val="af6"/>
        <w:rPr>
          <w:color w:val="000000" w:themeColor="text1"/>
        </w:rPr>
      </w:pPr>
      <w:r w:rsidRPr="00426C9C">
        <w:rPr>
          <w:noProof/>
          <w:color w:val="000000" w:themeColor="text1"/>
        </w:rPr>
        <w:drawing>
          <wp:inline distT="0" distB="0" distL="0" distR="0" wp14:anchorId="5A066394" wp14:editId="42270486">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14:paraId="77BB3964" w14:textId="77777777"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14:paraId="6495A158" w14:textId="77777777" w:rsidR="00BE1B19" w:rsidRPr="00426C9C" w:rsidRDefault="00BE1B19" w:rsidP="001F2562">
      <w:pPr>
        <w:pStyle w:val="a1"/>
        <w:spacing w:before="156" w:after="156"/>
        <w:rPr>
          <w:color w:val="000000" w:themeColor="text1"/>
        </w:rPr>
      </w:pPr>
      <w:bookmarkStart w:id="109" w:name="_Toc479259645"/>
      <w:r w:rsidRPr="00426C9C">
        <w:rPr>
          <w:color w:val="000000" w:themeColor="text1"/>
        </w:rPr>
        <w:t>测量方案及结果</w:t>
      </w:r>
      <w:bookmarkEnd w:id="109"/>
    </w:p>
    <w:p w14:paraId="5B5B9C16" w14:textId="77777777"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进行，该天是休息日，村庄内游客较多，主要测量游客较多情况下村庄整体声环境状况。所有监测时间都选择在天气晴朗无风的情况下进行。测量中主要用到的设备如下表所示。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如图所示，图中红色区域为村中居民住宅，绿色区域为村庄南部主要道路江滨东大道，浅蓝色区域为村中池塘及小河流，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14:paraId="647FE024" w14:textId="77777777"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14:paraId="293C0012" w14:textId="77777777" w:rsidTr="006F0125">
        <w:trPr>
          <w:trHeight w:val="323"/>
          <w:jc w:val="center"/>
        </w:trPr>
        <w:tc>
          <w:tcPr>
            <w:tcW w:w="1523" w:type="dxa"/>
            <w:tcBorders>
              <w:top w:val="single" w:sz="4" w:space="0" w:color="auto"/>
              <w:bottom w:val="single" w:sz="4" w:space="0" w:color="auto"/>
            </w:tcBorders>
          </w:tcPr>
          <w:p w14:paraId="18C6B15A"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14:paraId="198E8F3B"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14:paraId="0D19937E"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14:paraId="66D5E6D7" w14:textId="77777777" w:rsidTr="006F0125">
        <w:trPr>
          <w:trHeight w:val="311"/>
          <w:jc w:val="center"/>
        </w:trPr>
        <w:tc>
          <w:tcPr>
            <w:tcW w:w="1523" w:type="dxa"/>
            <w:tcBorders>
              <w:top w:val="single" w:sz="4" w:space="0" w:color="auto"/>
            </w:tcBorders>
          </w:tcPr>
          <w:p w14:paraId="7DDB8E53"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14:paraId="6AEFF38C"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14:paraId="125F2332" w14:textId="77777777"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14:paraId="4CFD07BB" w14:textId="77777777" w:rsidTr="006F0125">
        <w:trPr>
          <w:trHeight w:val="334"/>
          <w:jc w:val="center"/>
        </w:trPr>
        <w:tc>
          <w:tcPr>
            <w:tcW w:w="1523" w:type="dxa"/>
          </w:tcPr>
          <w:p w14:paraId="3705B05B"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14:paraId="704B5C43"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14:paraId="161F61F1" w14:textId="77777777"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14:paraId="221E7F15" w14:textId="77777777" w:rsidR="00BE1B19" w:rsidRPr="00426C9C" w:rsidRDefault="00BE1B19" w:rsidP="00B90BB9">
      <w:pPr>
        <w:pStyle w:val="aa"/>
        <w:ind w:firstLine="420"/>
        <w:rPr>
          <w:color w:val="000000" w:themeColor="text1"/>
        </w:rPr>
      </w:pPr>
    </w:p>
    <w:p w14:paraId="06FDFC8F" w14:textId="77777777"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6DE567C3" wp14:editId="14CA90F0">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CEA8B4" w14:textId="77777777"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14:paraId="0B2AE86C" w14:textId="77777777"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14:paraId="08232159" w14:textId="77777777"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14:paraId="46C309F4" w14:textId="77777777"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14:paraId="4361BF71" w14:textId="77777777"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14:paraId="13AA562C" w14:textId="77777777"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14:paraId="17FA17D0" w14:textId="77777777"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14:paraId="70703E28"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14:paraId="1D0D7C32"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14:paraId="296240C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14:paraId="395C48D2"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14:paraId="2462660D"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14:paraId="6DF1B851"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14:paraId="6D38F31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14:paraId="3CD26FFB"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14:paraId="701EB3B1"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14:paraId="64E08064"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14:paraId="3C144FB5" w14:textId="77777777" w:rsidTr="00306CB5">
        <w:trPr>
          <w:trHeight w:val="270"/>
          <w:jc w:val="center"/>
        </w:trPr>
        <w:tc>
          <w:tcPr>
            <w:tcW w:w="993" w:type="dxa"/>
            <w:tcBorders>
              <w:top w:val="single" w:sz="4" w:space="0" w:color="auto"/>
            </w:tcBorders>
            <w:shd w:val="clear" w:color="auto" w:fill="auto"/>
            <w:noWrap/>
            <w:vAlign w:val="bottom"/>
            <w:hideMark/>
          </w:tcPr>
          <w:p w14:paraId="08B8814C"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14:paraId="2944F3A3"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14:paraId="5543827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14:paraId="19EFF4CE"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14:paraId="258F4ED1"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14:paraId="05CF6273"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14:paraId="000083F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14:paraId="2ED23D78"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14:paraId="528CEFAC"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14:paraId="03D38144"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14:paraId="6412B0C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14:paraId="298BDFF4" w14:textId="77777777" w:rsidTr="00306CB5">
        <w:trPr>
          <w:trHeight w:val="270"/>
          <w:jc w:val="center"/>
        </w:trPr>
        <w:tc>
          <w:tcPr>
            <w:tcW w:w="993" w:type="dxa"/>
            <w:shd w:val="clear" w:color="auto" w:fill="auto"/>
            <w:noWrap/>
            <w:vAlign w:val="bottom"/>
            <w:hideMark/>
          </w:tcPr>
          <w:p w14:paraId="724299EF"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14:paraId="00185519"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14:paraId="4085498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14:paraId="546237F4"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14:paraId="57095B7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14:paraId="1D05C2B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14:paraId="010A9C1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14:paraId="0F1353D6"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14:paraId="7383E9AB"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14:paraId="26A841EB"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14:paraId="1FF588C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14:paraId="2E9783A4" w14:textId="77777777" w:rsidTr="00306CB5">
        <w:trPr>
          <w:trHeight w:val="270"/>
          <w:jc w:val="center"/>
        </w:trPr>
        <w:tc>
          <w:tcPr>
            <w:tcW w:w="993" w:type="dxa"/>
            <w:shd w:val="clear" w:color="auto" w:fill="auto"/>
            <w:noWrap/>
            <w:vAlign w:val="bottom"/>
            <w:hideMark/>
          </w:tcPr>
          <w:p w14:paraId="761B61F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14:paraId="13892D46"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14:paraId="109A9E4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14:paraId="16B737C8"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14:paraId="0DE39E4B"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14:paraId="703C6448"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14:paraId="57E01178"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14:paraId="4A0B176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14:paraId="268E09C9"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14:paraId="321A3A6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14:paraId="333FB88B"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14:paraId="41212CAB" w14:textId="77777777" w:rsidTr="00306CB5">
        <w:trPr>
          <w:trHeight w:val="270"/>
          <w:jc w:val="center"/>
        </w:trPr>
        <w:tc>
          <w:tcPr>
            <w:tcW w:w="993" w:type="dxa"/>
            <w:shd w:val="clear" w:color="auto" w:fill="auto"/>
            <w:noWrap/>
            <w:vAlign w:val="bottom"/>
            <w:hideMark/>
          </w:tcPr>
          <w:p w14:paraId="05A1E793"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14:paraId="2F3DA056"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14:paraId="6A3CC3F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14:paraId="38374BA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14:paraId="3C5D11FE"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14:paraId="5988011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14:paraId="519E6B3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14:paraId="45847FC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14:paraId="07273B8F"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14:paraId="072481E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14:paraId="1E97D05C"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14:paraId="0A5A9D50" w14:textId="77777777" w:rsidTr="00306CB5">
        <w:trPr>
          <w:trHeight w:val="270"/>
          <w:jc w:val="center"/>
        </w:trPr>
        <w:tc>
          <w:tcPr>
            <w:tcW w:w="993" w:type="dxa"/>
            <w:shd w:val="clear" w:color="auto" w:fill="auto"/>
            <w:noWrap/>
            <w:vAlign w:val="bottom"/>
            <w:hideMark/>
          </w:tcPr>
          <w:p w14:paraId="30BB6E6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14:paraId="2186DD1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14:paraId="4DDD0211"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14:paraId="32A514ED"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14:paraId="02209E4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14:paraId="38646C32"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14:paraId="7F979DAB"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14:paraId="7688A25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14:paraId="72C9530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14:paraId="30820E07"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14:paraId="0860F318"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14:paraId="67589D93" w14:textId="77777777" w:rsidTr="00306CB5">
        <w:trPr>
          <w:trHeight w:val="270"/>
          <w:jc w:val="center"/>
        </w:trPr>
        <w:tc>
          <w:tcPr>
            <w:tcW w:w="993" w:type="dxa"/>
            <w:shd w:val="clear" w:color="auto" w:fill="auto"/>
            <w:noWrap/>
            <w:vAlign w:val="bottom"/>
            <w:hideMark/>
          </w:tcPr>
          <w:p w14:paraId="5151C56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14:paraId="490DE05F"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14:paraId="346576F4"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14:paraId="33912B5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14:paraId="63383AA9"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14:paraId="7F2F5CF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14:paraId="570EDF20"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14:paraId="7092B5A6"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14:paraId="474F9824"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14:paraId="538C7A37"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14:paraId="4F39615A"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14:paraId="4DA1EF1C" w14:textId="77777777"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14:paraId="4B7C6EA5" w14:textId="77777777"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14:paraId="585EF5CA"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14:paraId="4E082072"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14:paraId="28D19BFE"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14:paraId="0C5A2C4E"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14:paraId="7A625552"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14:paraId="29701257"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14:paraId="2386FBE6" w14:textId="77777777" w:rsidTr="006F0125">
        <w:trPr>
          <w:trHeight w:val="235"/>
          <w:jc w:val="center"/>
        </w:trPr>
        <w:tc>
          <w:tcPr>
            <w:tcW w:w="722" w:type="dxa"/>
            <w:tcBorders>
              <w:top w:val="single" w:sz="4" w:space="0" w:color="auto"/>
            </w:tcBorders>
            <w:shd w:val="clear" w:color="auto" w:fill="auto"/>
            <w:noWrap/>
            <w:vAlign w:val="bottom"/>
            <w:hideMark/>
          </w:tcPr>
          <w:p w14:paraId="7FAD7E0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14:paraId="3DC843A2"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14:paraId="46D77225"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14:paraId="5242DC8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14:paraId="6A1397E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14:paraId="0CB8AB0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14:paraId="2A0C3175" w14:textId="77777777" w:rsidTr="006F0125">
        <w:trPr>
          <w:trHeight w:val="235"/>
          <w:jc w:val="center"/>
        </w:trPr>
        <w:tc>
          <w:tcPr>
            <w:tcW w:w="722" w:type="dxa"/>
            <w:shd w:val="clear" w:color="auto" w:fill="auto"/>
            <w:noWrap/>
            <w:vAlign w:val="bottom"/>
            <w:hideMark/>
          </w:tcPr>
          <w:p w14:paraId="0C7A68C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14:paraId="4F12FD1A" w14:textId="77777777"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14:paraId="2684A19E" w14:textId="77777777"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14:paraId="4938F5B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14:paraId="2936C2E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14:paraId="34E0AAF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14:paraId="6E5D5B9C" w14:textId="77777777" w:rsidTr="006F0125">
        <w:trPr>
          <w:trHeight w:val="235"/>
          <w:jc w:val="center"/>
        </w:trPr>
        <w:tc>
          <w:tcPr>
            <w:tcW w:w="722" w:type="dxa"/>
            <w:shd w:val="clear" w:color="auto" w:fill="auto"/>
            <w:noWrap/>
            <w:vAlign w:val="bottom"/>
            <w:hideMark/>
          </w:tcPr>
          <w:p w14:paraId="30D219E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14:paraId="0738F9A2" w14:textId="77777777"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14:paraId="2FCD643D" w14:textId="77777777"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14:paraId="758B4E5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14:paraId="7C48C20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14:paraId="0E47AA4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14:paraId="527FC004" w14:textId="77777777" w:rsidTr="006F0125">
        <w:trPr>
          <w:trHeight w:val="235"/>
          <w:jc w:val="center"/>
        </w:trPr>
        <w:tc>
          <w:tcPr>
            <w:tcW w:w="722" w:type="dxa"/>
            <w:shd w:val="clear" w:color="auto" w:fill="auto"/>
            <w:noWrap/>
            <w:vAlign w:val="bottom"/>
            <w:hideMark/>
          </w:tcPr>
          <w:p w14:paraId="0E90516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14:paraId="518ECAAF" w14:textId="77777777"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14:paraId="6E026A3F" w14:textId="77777777"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14:paraId="6DB2E87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14:paraId="038C5D7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14:paraId="3AEA886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14:paraId="7C30079D" w14:textId="77777777" w:rsidTr="006F0125">
        <w:trPr>
          <w:trHeight w:val="235"/>
          <w:jc w:val="center"/>
        </w:trPr>
        <w:tc>
          <w:tcPr>
            <w:tcW w:w="722" w:type="dxa"/>
            <w:shd w:val="clear" w:color="auto" w:fill="auto"/>
            <w:noWrap/>
            <w:vAlign w:val="bottom"/>
            <w:hideMark/>
          </w:tcPr>
          <w:p w14:paraId="09F6492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14:paraId="4861F028" w14:textId="77777777"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14:paraId="7046F9D5" w14:textId="77777777"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14:paraId="6DEB4F4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14:paraId="774D03A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14:paraId="6092D63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14:paraId="4F371F10" w14:textId="77777777" w:rsidTr="006F0125">
        <w:trPr>
          <w:trHeight w:val="235"/>
          <w:jc w:val="center"/>
        </w:trPr>
        <w:tc>
          <w:tcPr>
            <w:tcW w:w="722" w:type="dxa"/>
            <w:shd w:val="clear" w:color="auto" w:fill="auto"/>
            <w:noWrap/>
            <w:vAlign w:val="bottom"/>
          </w:tcPr>
          <w:p w14:paraId="59A10EDD"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14:paraId="12C425CE"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14:paraId="09EB0A6F"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14:paraId="18FBF973"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14:paraId="159D824D"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14:paraId="569C8F6D"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14:paraId="10AF9A2F" w14:textId="77777777" w:rsidR="00BE1B19" w:rsidRPr="00426C9C" w:rsidRDefault="00BE1B19" w:rsidP="00BE1B19">
      <w:pPr>
        <w:rPr>
          <w:color w:val="000000" w:themeColor="text1"/>
          <w:sz w:val="24"/>
          <w:szCs w:val="24"/>
        </w:rPr>
      </w:pPr>
    </w:p>
    <w:p w14:paraId="3BBAA9BB" w14:textId="77777777"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14:paraId="030E4EAB" w14:textId="77777777"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14:paraId="56ECA088" w14:textId="77777777"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14:paraId="34A31F3B" w14:textId="77777777"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14:paraId="4ED753E7"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14:paraId="35BAB53D"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14:paraId="56C7A359"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14:paraId="43D2846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14:paraId="7E2DE237"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14:paraId="414C5BC8"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14:paraId="2969CE9D"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14:paraId="5B283766"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14:paraId="30E2202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14:paraId="6DF7E7FB"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14:paraId="5A8B7F65" w14:textId="77777777"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14:paraId="496704DD" w14:textId="77777777" w:rsidTr="00306CB5">
        <w:trPr>
          <w:trHeight w:val="270"/>
          <w:jc w:val="center"/>
        </w:trPr>
        <w:tc>
          <w:tcPr>
            <w:tcW w:w="993" w:type="dxa"/>
            <w:tcBorders>
              <w:top w:val="single" w:sz="4" w:space="0" w:color="auto"/>
            </w:tcBorders>
            <w:shd w:val="clear" w:color="auto" w:fill="auto"/>
            <w:noWrap/>
            <w:hideMark/>
          </w:tcPr>
          <w:p w14:paraId="70F1F698" w14:textId="77777777"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14:paraId="0D8E0F19" w14:textId="77777777"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14:paraId="1DE5D886" w14:textId="77777777"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14:paraId="15B04720" w14:textId="77777777"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14:paraId="26A5642D" w14:textId="77777777"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14:paraId="3200EC1D" w14:textId="77777777"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14:paraId="686EDF3D" w14:textId="77777777"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14:paraId="007704AD" w14:textId="77777777"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14:paraId="70FB0855" w14:textId="77777777"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14:paraId="697B9A84" w14:textId="77777777"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14:paraId="45E3A613" w14:textId="77777777"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14:paraId="650AB087" w14:textId="77777777" w:rsidTr="00306CB5">
        <w:trPr>
          <w:trHeight w:val="270"/>
          <w:jc w:val="center"/>
        </w:trPr>
        <w:tc>
          <w:tcPr>
            <w:tcW w:w="993" w:type="dxa"/>
            <w:shd w:val="clear" w:color="auto" w:fill="auto"/>
            <w:noWrap/>
            <w:hideMark/>
          </w:tcPr>
          <w:p w14:paraId="10326396" w14:textId="77777777"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14:paraId="78232809" w14:textId="77777777"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14:paraId="77C3EA76" w14:textId="77777777"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14:paraId="3206A130" w14:textId="77777777"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14:paraId="43626CB4" w14:textId="77777777"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14:paraId="31F10D0F" w14:textId="77777777"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14:paraId="078EBFDC" w14:textId="77777777"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14:paraId="0A63125F" w14:textId="77777777"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14:paraId="15C489E0" w14:textId="77777777"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14:paraId="2FEA152B" w14:textId="77777777"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14:paraId="423ACE57" w14:textId="77777777"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14:paraId="03FBE218" w14:textId="77777777" w:rsidTr="00306CB5">
        <w:trPr>
          <w:trHeight w:val="270"/>
          <w:jc w:val="center"/>
        </w:trPr>
        <w:tc>
          <w:tcPr>
            <w:tcW w:w="993" w:type="dxa"/>
            <w:shd w:val="clear" w:color="auto" w:fill="auto"/>
            <w:noWrap/>
            <w:hideMark/>
          </w:tcPr>
          <w:p w14:paraId="66230B79" w14:textId="77777777"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14:paraId="697C1864" w14:textId="77777777"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14:paraId="58C0A2B2" w14:textId="77777777"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14:paraId="712E75DB" w14:textId="77777777"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14:paraId="1E6C41AE" w14:textId="77777777"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14:paraId="3A207213" w14:textId="77777777"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14:paraId="09C50FC8" w14:textId="77777777"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14:paraId="67FB2D11" w14:textId="77777777"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14:paraId="29FCD4F8" w14:textId="77777777"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14:paraId="6383083B" w14:textId="77777777"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14:paraId="34DFACFB" w14:textId="77777777"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14:paraId="6CD4B324" w14:textId="77777777" w:rsidTr="00306CB5">
        <w:trPr>
          <w:trHeight w:val="270"/>
          <w:jc w:val="center"/>
        </w:trPr>
        <w:tc>
          <w:tcPr>
            <w:tcW w:w="993" w:type="dxa"/>
            <w:shd w:val="clear" w:color="auto" w:fill="auto"/>
            <w:noWrap/>
            <w:hideMark/>
          </w:tcPr>
          <w:p w14:paraId="711D5C14" w14:textId="77777777"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14:paraId="0E624F4C" w14:textId="77777777"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14:paraId="6C88DCF7" w14:textId="77777777"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14:paraId="5991DF13" w14:textId="77777777"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14:paraId="4C27B2BE" w14:textId="77777777"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14:paraId="2A0110DF" w14:textId="77777777"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14:paraId="05F0F96E" w14:textId="77777777"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14:paraId="089DB034" w14:textId="77777777"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14:paraId="247D7A0F" w14:textId="77777777"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14:paraId="7CC049A4" w14:textId="77777777"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14:paraId="77D6219E" w14:textId="77777777"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14:paraId="36E958F3" w14:textId="77777777"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14:paraId="66D3E9C4" w14:textId="77777777"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14:paraId="31063945"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14:paraId="56CFE17C"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14:paraId="000A2E96"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14:paraId="21A9F07C"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14:paraId="0F7B7D2C"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14:paraId="0F7DC3F9" w14:textId="77777777"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14:paraId="7680A2C8" w14:textId="77777777" w:rsidTr="006F0125">
        <w:trPr>
          <w:trHeight w:val="235"/>
          <w:jc w:val="center"/>
        </w:trPr>
        <w:tc>
          <w:tcPr>
            <w:tcW w:w="722" w:type="dxa"/>
            <w:tcBorders>
              <w:top w:val="single" w:sz="4" w:space="0" w:color="auto"/>
            </w:tcBorders>
            <w:shd w:val="clear" w:color="auto" w:fill="auto"/>
            <w:noWrap/>
            <w:vAlign w:val="bottom"/>
            <w:hideMark/>
          </w:tcPr>
          <w:p w14:paraId="6ABBFAE3" w14:textId="77777777"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14:paraId="4894CBE1" w14:textId="77777777"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14:paraId="0F5E426B" w14:textId="77777777"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14:paraId="2E26C7E2" w14:textId="77777777"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14:paraId="20CEE7BE" w14:textId="77777777"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14:paraId="3C9D382B" w14:textId="77777777"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14:paraId="0AC82EB0" w14:textId="77777777" w:rsidTr="006F0125">
        <w:trPr>
          <w:trHeight w:val="235"/>
          <w:jc w:val="center"/>
        </w:trPr>
        <w:tc>
          <w:tcPr>
            <w:tcW w:w="722" w:type="dxa"/>
            <w:shd w:val="clear" w:color="auto" w:fill="auto"/>
            <w:noWrap/>
            <w:vAlign w:val="bottom"/>
            <w:hideMark/>
          </w:tcPr>
          <w:p w14:paraId="3FF1D8B4" w14:textId="77777777"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14:paraId="3C134995" w14:textId="77777777"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14:paraId="4AFAAAF3" w14:textId="77777777"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14:paraId="0D7D139B" w14:textId="77777777"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14:paraId="1265E74B" w14:textId="77777777"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14:paraId="6A66F4BF" w14:textId="77777777"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14:paraId="35A3DC3F" w14:textId="77777777" w:rsidTr="006F0125">
        <w:trPr>
          <w:trHeight w:val="235"/>
          <w:jc w:val="center"/>
        </w:trPr>
        <w:tc>
          <w:tcPr>
            <w:tcW w:w="722" w:type="dxa"/>
            <w:shd w:val="clear" w:color="auto" w:fill="auto"/>
            <w:noWrap/>
            <w:vAlign w:val="bottom"/>
            <w:hideMark/>
          </w:tcPr>
          <w:p w14:paraId="3CB3CD9C" w14:textId="77777777"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14:paraId="58E3B1F0" w14:textId="77777777"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14:paraId="322E1CFB" w14:textId="77777777"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14:paraId="2E1A8607" w14:textId="77777777"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14:paraId="4A9480E6" w14:textId="77777777"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14:paraId="3E21E6E6" w14:textId="77777777"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14:paraId="67D7ED66" w14:textId="77777777" w:rsidTr="006F0125">
        <w:trPr>
          <w:trHeight w:val="235"/>
          <w:jc w:val="center"/>
        </w:trPr>
        <w:tc>
          <w:tcPr>
            <w:tcW w:w="722" w:type="dxa"/>
            <w:shd w:val="clear" w:color="auto" w:fill="auto"/>
            <w:noWrap/>
            <w:vAlign w:val="bottom"/>
          </w:tcPr>
          <w:p w14:paraId="6A453CCB" w14:textId="77777777"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14:paraId="7D3A24C3" w14:textId="77777777"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14:paraId="3AA1580F" w14:textId="77777777"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14:paraId="5ABBFDCE" w14:textId="77777777"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14:paraId="7904B72D" w14:textId="77777777"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14:paraId="44F43667" w14:textId="77777777"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14:paraId="61BB560B" w14:textId="77777777" w:rsidR="00394578" w:rsidRDefault="00394578" w:rsidP="00394578">
      <w:pPr>
        <w:pStyle w:val="aa"/>
        <w:ind w:firstLineChars="0" w:firstLine="0"/>
        <w:rPr>
          <w:color w:val="000000" w:themeColor="text1"/>
        </w:rPr>
      </w:pPr>
    </w:p>
    <w:p w14:paraId="6AE0C4BA" w14:textId="77777777"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14:paraId="4BE80084" w14:textId="77777777"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14:paraId="1E68A5FE" w14:textId="77777777"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14:paraId="039FE168" w14:textId="77777777"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14:paraId="2FB4B32D"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14:paraId="424A9E23"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14:paraId="43A187EC"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14:paraId="26E82F18"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14:paraId="346374B3"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14:paraId="6680CDB8"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14:paraId="7660EBC0"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14:paraId="7F4111C4"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14:paraId="7E53977E"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14:paraId="67E7B063"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14:paraId="3E66AA4B" w14:textId="77777777"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14:paraId="34C4BEA4" w14:textId="77777777" w:rsidTr="00306CB5">
        <w:trPr>
          <w:trHeight w:val="270"/>
          <w:jc w:val="center"/>
        </w:trPr>
        <w:tc>
          <w:tcPr>
            <w:tcW w:w="993" w:type="dxa"/>
            <w:tcBorders>
              <w:top w:val="single" w:sz="4" w:space="0" w:color="auto"/>
            </w:tcBorders>
            <w:shd w:val="clear" w:color="auto" w:fill="auto"/>
            <w:noWrap/>
            <w:hideMark/>
          </w:tcPr>
          <w:p w14:paraId="27970450" w14:textId="77777777"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14:paraId="678D2702" w14:textId="77777777"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14:paraId="2D1E6F8A" w14:textId="77777777"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14:paraId="03A9C59F" w14:textId="77777777"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14:paraId="230F18FD" w14:textId="77777777"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14:paraId="153E6C8B" w14:textId="77777777"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14:paraId="16D6C0AE" w14:textId="77777777"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14:paraId="47AA7ED2" w14:textId="77777777"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14:paraId="72D00D30" w14:textId="77777777"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14:paraId="3296CE8B" w14:textId="77777777"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14:paraId="5E7E77BF" w14:textId="77777777"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14:paraId="3996E053" w14:textId="77777777" w:rsidTr="00306CB5">
        <w:trPr>
          <w:trHeight w:val="270"/>
          <w:jc w:val="center"/>
        </w:trPr>
        <w:tc>
          <w:tcPr>
            <w:tcW w:w="993" w:type="dxa"/>
            <w:shd w:val="clear" w:color="auto" w:fill="auto"/>
            <w:noWrap/>
            <w:hideMark/>
          </w:tcPr>
          <w:p w14:paraId="7AD274C3" w14:textId="77777777"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14:paraId="76D65F36" w14:textId="77777777"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14:paraId="190F9CEC" w14:textId="77777777"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14:paraId="0703B86B" w14:textId="77777777"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14:paraId="34C69A91" w14:textId="77777777"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14:paraId="42248145" w14:textId="77777777"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14:paraId="0D8010AE" w14:textId="77777777"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14:paraId="050CAA2C" w14:textId="77777777"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14:paraId="51E90DFC" w14:textId="77777777"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14:paraId="74CA58A1" w14:textId="77777777"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14:paraId="11B721C3" w14:textId="77777777"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14:paraId="7B1BE97C" w14:textId="77777777" w:rsidTr="00306CB5">
        <w:trPr>
          <w:trHeight w:val="270"/>
          <w:jc w:val="center"/>
        </w:trPr>
        <w:tc>
          <w:tcPr>
            <w:tcW w:w="993" w:type="dxa"/>
            <w:shd w:val="clear" w:color="auto" w:fill="auto"/>
            <w:noWrap/>
            <w:hideMark/>
          </w:tcPr>
          <w:p w14:paraId="6C28A99D" w14:textId="77777777"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14:paraId="6EFFE797" w14:textId="77777777"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14:paraId="6A6479EC" w14:textId="77777777"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14:paraId="2BA64C7F" w14:textId="77777777"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14:paraId="25D15DFC" w14:textId="77777777"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14:paraId="6C0F48B6" w14:textId="77777777"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14:paraId="216568DA" w14:textId="77777777"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14:paraId="4A743B0D" w14:textId="77777777"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14:paraId="680A42FA" w14:textId="77777777"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14:paraId="6CB8682E" w14:textId="77777777"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14:paraId="7981941C" w14:textId="77777777" w:rsidR="00306CB5" w:rsidRPr="00306CB5" w:rsidRDefault="00306CB5" w:rsidP="00306CB5">
            <w:pPr>
              <w:jc w:val="center"/>
              <w:rPr>
                <w:sz w:val="18"/>
                <w:szCs w:val="18"/>
              </w:rPr>
            </w:pPr>
            <w:r w:rsidRPr="00306CB5">
              <w:rPr>
                <w:sz w:val="18"/>
                <w:szCs w:val="18"/>
              </w:rPr>
              <w:t>70.2</w:t>
            </w:r>
          </w:p>
        </w:tc>
      </w:tr>
      <w:tr w:rsidR="00306CB5" w:rsidRPr="00306CB5" w14:paraId="2BEB12F5" w14:textId="77777777" w:rsidTr="00306CB5">
        <w:trPr>
          <w:trHeight w:val="270"/>
          <w:jc w:val="center"/>
        </w:trPr>
        <w:tc>
          <w:tcPr>
            <w:tcW w:w="993" w:type="dxa"/>
            <w:shd w:val="clear" w:color="auto" w:fill="auto"/>
            <w:noWrap/>
            <w:hideMark/>
          </w:tcPr>
          <w:p w14:paraId="78D928DD" w14:textId="77777777"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14:paraId="3E019900" w14:textId="77777777"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14:paraId="5E57726F" w14:textId="77777777"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14:paraId="5BCDF991" w14:textId="77777777"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14:paraId="07EC2970" w14:textId="77777777"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14:paraId="09FE6789" w14:textId="77777777"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14:paraId="7FD6AEEF" w14:textId="77777777"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14:paraId="6A02018E" w14:textId="77777777"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14:paraId="6A0292CE" w14:textId="77777777"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14:paraId="7FC6CA17" w14:textId="77777777"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14:paraId="0843CBB8" w14:textId="77777777" w:rsidR="00306CB5" w:rsidRPr="00306CB5" w:rsidRDefault="00306CB5" w:rsidP="00306CB5">
            <w:pPr>
              <w:jc w:val="center"/>
              <w:rPr>
                <w:color w:val="000000"/>
                <w:sz w:val="18"/>
                <w:szCs w:val="18"/>
              </w:rPr>
            </w:pPr>
            <w:r w:rsidRPr="00306CB5">
              <w:rPr>
                <w:rFonts w:hint="eastAsia"/>
                <w:color w:val="000000"/>
                <w:sz w:val="18"/>
                <w:szCs w:val="18"/>
              </w:rPr>
              <w:t>70.7</w:t>
            </w:r>
          </w:p>
        </w:tc>
      </w:tr>
    </w:tbl>
    <w:p w14:paraId="744314EC" w14:textId="77777777"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14:paraId="3B49EF1B" w14:textId="77777777"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14:paraId="4C868C5B" w14:textId="77777777"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14:paraId="60C36B2E" w14:textId="77777777"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14:paraId="43F3A1AC" w14:textId="77777777"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14:paraId="748E14C7" w14:textId="77777777"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14:paraId="09C01992" w14:textId="77777777"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14:paraId="29A1B282" w14:textId="77777777"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14:paraId="5A2D782E" w14:textId="77777777" w:rsidTr="00C911A0">
        <w:trPr>
          <w:trHeight w:val="235"/>
          <w:jc w:val="center"/>
        </w:trPr>
        <w:tc>
          <w:tcPr>
            <w:tcW w:w="722" w:type="dxa"/>
            <w:tcBorders>
              <w:top w:val="single" w:sz="4" w:space="0" w:color="auto"/>
            </w:tcBorders>
            <w:shd w:val="clear" w:color="auto" w:fill="auto"/>
            <w:noWrap/>
            <w:vAlign w:val="bottom"/>
            <w:hideMark/>
          </w:tcPr>
          <w:p w14:paraId="1E66BC65" w14:textId="77777777"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14:paraId="66564382" w14:textId="77777777"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14:paraId="1668C3BF" w14:textId="77777777"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14:paraId="4C2A30FB"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14:paraId="09A5E8AD"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14:paraId="3CDBE002"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14:paraId="01F14512" w14:textId="77777777" w:rsidTr="00C911A0">
        <w:trPr>
          <w:trHeight w:val="235"/>
          <w:jc w:val="center"/>
        </w:trPr>
        <w:tc>
          <w:tcPr>
            <w:tcW w:w="722" w:type="dxa"/>
            <w:shd w:val="clear" w:color="auto" w:fill="auto"/>
            <w:noWrap/>
            <w:vAlign w:val="bottom"/>
            <w:hideMark/>
          </w:tcPr>
          <w:p w14:paraId="1D68532E" w14:textId="77777777"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14:paraId="464BD6B7" w14:textId="77777777"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14:paraId="6678FD80" w14:textId="77777777"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14:paraId="4AA1FB3B"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14:paraId="432FD735"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14:paraId="1D5FDEC1"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14:paraId="5729079D" w14:textId="77777777" w:rsidTr="00C911A0">
        <w:trPr>
          <w:trHeight w:val="235"/>
          <w:jc w:val="center"/>
        </w:trPr>
        <w:tc>
          <w:tcPr>
            <w:tcW w:w="722" w:type="dxa"/>
            <w:shd w:val="clear" w:color="auto" w:fill="auto"/>
            <w:noWrap/>
            <w:vAlign w:val="bottom"/>
            <w:hideMark/>
          </w:tcPr>
          <w:p w14:paraId="1FF3646F" w14:textId="77777777"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14:paraId="5760C633" w14:textId="77777777"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14:paraId="36A07522" w14:textId="77777777"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14:paraId="44BA74B0"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14:paraId="401B6DE3"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14:paraId="77537128"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14:paraId="048F0110" w14:textId="77777777" w:rsidTr="00C911A0">
        <w:trPr>
          <w:trHeight w:val="235"/>
          <w:jc w:val="center"/>
        </w:trPr>
        <w:tc>
          <w:tcPr>
            <w:tcW w:w="722" w:type="dxa"/>
            <w:shd w:val="clear" w:color="auto" w:fill="auto"/>
            <w:noWrap/>
            <w:vAlign w:val="bottom"/>
          </w:tcPr>
          <w:p w14:paraId="5C15E415" w14:textId="77777777"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14:paraId="4EDBCF7F" w14:textId="77777777"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14:paraId="61B41B1E" w14:textId="77777777"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14:paraId="558141E3"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14:paraId="5AC98232"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14:paraId="7F94A51B" w14:textId="77777777"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14:paraId="7D2866D9" w14:textId="77777777" w:rsidR="00C911A0" w:rsidRDefault="00AC0785" w:rsidP="00AC0785">
      <w:pPr>
        <w:pStyle w:val="af6"/>
      </w:pPr>
      <w:r w:rsidRPr="00AC0785">
        <w:rPr>
          <w:noProof/>
        </w:rPr>
        <w:drawing>
          <wp:inline distT="0" distB="0" distL="0" distR="0" wp14:anchorId="3A270CA6" wp14:editId="071CFE65">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14:paraId="11FEA133" w14:textId="77777777"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14:paraId="707AD97F" w14:textId="77777777"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14:paraId="33F6D147" w14:textId="77777777"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14:paraId="1EC75940" w14:textId="77777777"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14:paraId="60B7B886" w14:textId="77777777"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进行村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14:paraId="032EE970" w14:textId="77777777"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14:paraId="39BE31B9" w14:textId="77777777"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7E58241B" wp14:editId="166E2196">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1A0B420C" wp14:editId="3CF195EF">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14:paraId="50865D5A" w14:textId="77777777"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14:paraId="4DB819B0" w14:textId="77777777"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14:paraId="78F33BA8" w14:textId="77777777"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14:paraId="2ABE6688" w14:textId="77777777"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14:paraId="657030F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14:paraId="1C13717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14:paraId="30F48DC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14:paraId="30EF602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14:paraId="6A47E09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14:paraId="627F5AA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14:paraId="4AC52D5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14:paraId="0969C57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14:paraId="39CA268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14:paraId="1B35B66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14:paraId="76A37CA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14:paraId="6E786DCA" w14:textId="77777777" w:rsidTr="001F2562">
        <w:trPr>
          <w:trHeight w:val="282"/>
          <w:jc w:val="center"/>
        </w:trPr>
        <w:tc>
          <w:tcPr>
            <w:tcW w:w="771" w:type="dxa"/>
            <w:tcBorders>
              <w:top w:val="single" w:sz="4" w:space="0" w:color="auto"/>
            </w:tcBorders>
            <w:shd w:val="clear" w:color="auto" w:fill="auto"/>
            <w:noWrap/>
            <w:vAlign w:val="bottom"/>
            <w:hideMark/>
          </w:tcPr>
          <w:p w14:paraId="2644A66D"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14:paraId="32B169F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14:paraId="5B3AA4F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14:paraId="73D82E3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14:paraId="4772BA1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14:paraId="17590B3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14:paraId="4E0F620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14:paraId="3F30200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14:paraId="3449679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14:paraId="7F17C46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14:paraId="4DD768C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14:paraId="5BDAA85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14:paraId="6622CA11" w14:textId="77777777" w:rsidTr="001F2562">
        <w:trPr>
          <w:trHeight w:val="282"/>
          <w:jc w:val="center"/>
        </w:trPr>
        <w:tc>
          <w:tcPr>
            <w:tcW w:w="771" w:type="dxa"/>
            <w:shd w:val="clear" w:color="auto" w:fill="auto"/>
            <w:noWrap/>
            <w:vAlign w:val="bottom"/>
            <w:hideMark/>
          </w:tcPr>
          <w:p w14:paraId="1D18BEF8"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14:paraId="5962E8D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14:paraId="428A60A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14:paraId="51AAF8D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14:paraId="2719ABA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14:paraId="1EDABAB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14:paraId="483A269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14:paraId="79E86C5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14:paraId="64902EF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14:paraId="0A67E93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14:paraId="4F6BCBF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14:paraId="757D61E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14:paraId="39187BAE" w14:textId="77777777" w:rsidTr="001F2562">
        <w:trPr>
          <w:trHeight w:val="282"/>
          <w:jc w:val="center"/>
        </w:trPr>
        <w:tc>
          <w:tcPr>
            <w:tcW w:w="771" w:type="dxa"/>
            <w:shd w:val="clear" w:color="auto" w:fill="auto"/>
            <w:noWrap/>
            <w:vAlign w:val="bottom"/>
            <w:hideMark/>
          </w:tcPr>
          <w:p w14:paraId="5FAEC983"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14:paraId="4F75908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14:paraId="6C36D1D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14:paraId="0E1C87B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14:paraId="7790095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14:paraId="6BC34AD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14:paraId="3E1AD3E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14:paraId="263F140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14:paraId="5CEF968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14:paraId="6E6F626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14:paraId="4220138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14:paraId="639A7F7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14:paraId="21A2F952" w14:textId="77777777" w:rsidTr="001F2562">
        <w:trPr>
          <w:trHeight w:val="282"/>
          <w:jc w:val="center"/>
        </w:trPr>
        <w:tc>
          <w:tcPr>
            <w:tcW w:w="771" w:type="dxa"/>
            <w:shd w:val="clear" w:color="auto" w:fill="auto"/>
            <w:noWrap/>
            <w:vAlign w:val="bottom"/>
            <w:hideMark/>
          </w:tcPr>
          <w:p w14:paraId="7B4D8352"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14:paraId="67B3DB1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14:paraId="79E82C2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14:paraId="5AF30CF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14:paraId="394450B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14:paraId="0CD879A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14:paraId="67BFF65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14:paraId="4A59B54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14:paraId="6E8B560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14:paraId="72712FF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14:paraId="7B49679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14:paraId="4A184F3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14:paraId="6D12A203" w14:textId="77777777" w:rsidTr="001F2562">
        <w:trPr>
          <w:trHeight w:val="282"/>
          <w:jc w:val="center"/>
        </w:trPr>
        <w:tc>
          <w:tcPr>
            <w:tcW w:w="771" w:type="dxa"/>
            <w:shd w:val="clear" w:color="auto" w:fill="auto"/>
            <w:noWrap/>
            <w:vAlign w:val="bottom"/>
            <w:hideMark/>
          </w:tcPr>
          <w:p w14:paraId="0443958F"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14:paraId="2FCD4F7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14:paraId="726E4AC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14:paraId="0C37266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14:paraId="3ACA331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14:paraId="7A16A6C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14:paraId="5208638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14:paraId="26DF000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14:paraId="5411833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14:paraId="3EE3609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14:paraId="33FD86F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14:paraId="203003E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14:paraId="53450077" w14:textId="77777777" w:rsidTr="001F2562">
        <w:trPr>
          <w:trHeight w:val="282"/>
          <w:jc w:val="center"/>
        </w:trPr>
        <w:tc>
          <w:tcPr>
            <w:tcW w:w="771" w:type="dxa"/>
            <w:shd w:val="clear" w:color="auto" w:fill="auto"/>
            <w:noWrap/>
            <w:vAlign w:val="bottom"/>
            <w:hideMark/>
          </w:tcPr>
          <w:p w14:paraId="7EDE38E8"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14:paraId="2E3A2B2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14:paraId="0896F97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14:paraId="22EC68A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14:paraId="62787BA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14:paraId="432CA87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14:paraId="234774D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14:paraId="0759F18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14:paraId="2093ECA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14:paraId="65EAEBB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14:paraId="0061503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14:paraId="304E9F6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14:paraId="78A8A61B" w14:textId="77777777" w:rsidTr="001F2562">
        <w:trPr>
          <w:trHeight w:val="282"/>
          <w:jc w:val="center"/>
        </w:trPr>
        <w:tc>
          <w:tcPr>
            <w:tcW w:w="771" w:type="dxa"/>
            <w:shd w:val="clear" w:color="auto" w:fill="auto"/>
            <w:noWrap/>
            <w:vAlign w:val="bottom"/>
            <w:hideMark/>
          </w:tcPr>
          <w:p w14:paraId="192FAE3F"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14:paraId="553C78A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14:paraId="0BECBF3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14:paraId="147044B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14:paraId="3209395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14:paraId="26E960B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14:paraId="622F7F4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14:paraId="5333A9B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14:paraId="00032EF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14:paraId="152DB73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14:paraId="15DB5C2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14:paraId="1B6B264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14:paraId="15FF9551" w14:textId="77777777" w:rsidTr="001F2562">
        <w:trPr>
          <w:trHeight w:val="282"/>
          <w:jc w:val="center"/>
        </w:trPr>
        <w:tc>
          <w:tcPr>
            <w:tcW w:w="771" w:type="dxa"/>
            <w:shd w:val="clear" w:color="auto" w:fill="auto"/>
            <w:noWrap/>
            <w:vAlign w:val="bottom"/>
            <w:hideMark/>
          </w:tcPr>
          <w:p w14:paraId="78F94B5C"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14:paraId="0ECD001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14:paraId="6989029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14:paraId="48362AD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14:paraId="6116198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14:paraId="27DD217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14:paraId="69597D2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14:paraId="2923912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14:paraId="5485017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14:paraId="0D95890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14:paraId="3CB6626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14:paraId="3BE9DE3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14:paraId="5E0B4C34" w14:textId="77777777" w:rsidTr="001F2562">
        <w:trPr>
          <w:trHeight w:val="282"/>
          <w:jc w:val="center"/>
        </w:trPr>
        <w:tc>
          <w:tcPr>
            <w:tcW w:w="771" w:type="dxa"/>
            <w:shd w:val="clear" w:color="auto" w:fill="auto"/>
            <w:noWrap/>
            <w:vAlign w:val="bottom"/>
            <w:hideMark/>
          </w:tcPr>
          <w:p w14:paraId="090FFF06" w14:textId="77777777"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14:paraId="45B73E4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14:paraId="21DE07D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14:paraId="5DE04E6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14:paraId="012B8F5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14:paraId="7F26EDF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14:paraId="13843C7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14:paraId="5311039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14:paraId="4EC3879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14:paraId="3E351CC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14:paraId="169E846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14:paraId="5A49D8B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14:paraId="35DC929F" w14:textId="77777777" w:rsidTr="001F2562">
        <w:trPr>
          <w:trHeight w:val="282"/>
          <w:jc w:val="center"/>
        </w:trPr>
        <w:tc>
          <w:tcPr>
            <w:tcW w:w="771" w:type="dxa"/>
            <w:shd w:val="clear" w:color="auto" w:fill="auto"/>
            <w:noWrap/>
            <w:vAlign w:val="bottom"/>
            <w:hideMark/>
          </w:tcPr>
          <w:p w14:paraId="7277466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14:paraId="64D58DC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14:paraId="6FACDE8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14:paraId="55E2266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14:paraId="5FE8285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14:paraId="6860732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14:paraId="572ED8C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14:paraId="3B3EAE1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14:paraId="6EAAA9B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14:paraId="243D8BC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14:paraId="6828110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14:paraId="6423360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14:paraId="18829B8B" w14:textId="77777777" w:rsidTr="001F2562">
        <w:trPr>
          <w:trHeight w:val="282"/>
          <w:jc w:val="center"/>
        </w:trPr>
        <w:tc>
          <w:tcPr>
            <w:tcW w:w="771" w:type="dxa"/>
            <w:shd w:val="clear" w:color="auto" w:fill="auto"/>
            <w:noWrap/>
            <w:vAlign w:val="bottom"/>
            <w:hideMark/>
          </w:tcPr>
          <w:p w14:paraId="69F19CB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14:paraId="75156F0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14:paraId="5251E80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14:paraId="2B3FA8F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14:paraId="4441E3B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14:paraId="2EC906F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14:paraId="711C3F3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14:paraId="63B2F26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14:paraId="630970B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14:paraId="7C370C6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14:paraId="66E2B98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14:paraId="22F47D9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14:paraId="3B14CE0D" w14:textId="77777777" w:rsidTr="001F2562">
        <w:trPr>
          <w:trHeight w:val="282"/>
          <w:jc w:val="center"/>
        </w:trPr>
        <w:tc>
          <w:tcPr>
            <w:tcW w:w="771" w:type="dxa"/>
            <w:shd w:val="clear" w:color="auto" w:fill="auto"/>
            <w:noWrap/>
            <w:vAlign w:val="bottom"/>
            <w:hideMark/>
          </w:tcPr>
          <w:p w14:paraId="6595D1E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14:paraId="3FA168E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14:paraId="2E430AD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14:paraId="5D02A8A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14:paraId="4A0DC9E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14:paraId="0E070FE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14:paraId="3FF94C0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14:paraId="59E7B80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14:paraId="298D04C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14:paraId="21FCD3E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14:paraId="7B5B2D8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14:paraId="73EF36C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14:paraId="5C19B5BD" w14:textId="77777777" w:rsidTr="001F2562">
        <w:trPr>
          <w:trHeight w:val="282"/>
          <w:jc w:val="center"/>
        </w:trPr>
        <w:tc>
          <w:tcPr>
            <w:tcW w:w="771" w:type="dxa"/>
            <w:shd w:val="clear" w:color="auto" w:fill="auto"/>
            <w:noWrap/>
            <w:vAlign w:val="bottom"/>
            <w:hideMark/>
          </w:tcPr>
          <w:p w14:paraId="2831A24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14:paraId="132AC08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14:paraId="6A27D85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14:paraId="15A4A79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14:paraId="68BE98C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14:paraId="72F828B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14:paraId="353DE7B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14:paraId="22EE3F9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14:paraId="290AC9A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14:paraId="1DE76CF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14:paraId="524C941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14:paraId="5ED9944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14:paraId="65802C24" w14:textId="77777777" w:rsidTr="001F2562">
        <w:trPr>
          <w:trHeight w:val="282"/>
          <w:jc w:val="center"/>
        </w:trPr>
        <w:tc>
          <w:tcPr>
            <w:tcW w:w="771" w:type="dxa"/>
            <w:shd w:val="clear" w:color="auto" w:fill="auto"/>
            <w:noWrap/>
            <w:vAlign w:val="bottom"/>
            <w:hideMark/>
          </w:tcPr>
          <w:p w14:paraId="615E06F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14:paraId="6F3E6D3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14:paraId="48F0293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14:paraId="4069641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14:paraId="26329D8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14:paraId="7ED21A9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14:paraId="5D52BE7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14:paraId="4A61AA4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14:paraId="1FCE57D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14:paraId="4A0C71C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14:paraId="5A74B7C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14:paraId="4ABA3B4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14:paraId="30D79F8D" w14:textId="77777777" w:rsidTr="001F2562">
        <w:trPr>
          <w:trHeight w:val="282"/>
          <w:jc w:val="center"/>
        </w:trPr>
        <w:tc>
          <w:tcPr>
            <w:tcW w:w="771" w:type="dxa"/>
            <w:shd w:val="clear" w:color="auto" w:fill="auto"/>
            <w:noWrap/>
            <w:vAlign w:val="bottom"/>
            <w:hideMark/>
          </w:tcPr>
          <w:p w14:paraId="012A40C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14:paraId="4D0350F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14:paraId="134591D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14:paraId="6EF9757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14:paraId="731C608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14:paraId="22B0C0B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14:paraId="71DCF41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14:paraId="448CA2C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14:paraId="624E259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14:paraId="6B0484D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14:paraId="27682EE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14:paraId="62DC19D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14:paraId="50FA11D1" w14:textId="77777777" w:rsidTr="001F2562">
        <w:trPr>
          <w:trHeight w:val="282"/>
          <w:jc w:val="center"/>
        </w:trPr>
        <w:tc>
          <w:tcPr>
            <w:tcW w:w="771" w:type="dxa"/>
            <w:shd w:val="clear" w:color="auto" w:fill="auto"/>
            <w:noWrap/>
            <w:vAlign w:val="bottom"/>
            <w:hideMark/>
          </w:tcPr>
          <w:p w14:paraId="5B10AD4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14:paraId="29D45A7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14:paraId="529EEFE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14:paraId="3667447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14:paraId="32BB771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14:paraId="5CD51EC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14:paraId="770A753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14:paraId="673F65F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14:paraId="0636B9C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14:paraId="7C81B7F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14:paraId="177C8E0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14:paraId="206154A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14:paraId="0CFAB4BB" w14:textId="77777777" w:rsidTr="006F0125">
        <w:trPr>
          <w:trHeight w:val="282"/>
          <w:jc w:val="center"/>
        </w:trPr>
        <w:tc>
          <w:tcPr>
            <w:tcW w:w="771" w:type="dxa"/>
            <w:tcBorders>
              <w:bottom w:val="single" w:sz="12" w:space="0" w:color="auto"/>
            </w:tcBorders>
            <w:shd w:val="clear" w:color="auto" w:fill="auto"/>
            <w:noWrap/>
            <w:vAlign w:val="bottom"/>
            <w:hideMark/>
          </w:tcPr>
          <w:p w14:paraId="248A55C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14:paraId="6A092E0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14:paraId="7D38672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14:paraId="77D98F5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14:paraId="705BFBF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14:paraId="13DD9E4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14:paraId="380DCD2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14:paraId="0484365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14:paraId="5F24C9D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14:paraId="216140F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14:paraId="2B04F14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14:paraId="77A8420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14:paraId="08F432D8" w14:textId="77777777" w:rsidR="00BE1B19" w:rsidRPr="00426C9C" w:rsidRDefault="00BE1B19" w:rsidP="00BE1B19">
      <w:pPr>
        <w:rPr>
          <w:color w:val="000000" w:themeColor="text1"/>
          <w:sz w:val="24"/>
          <w:szCs w:val="24"/>
        </w:rPr>
      </w:pPr>
    </w:p>
    <w:p w14:paraId="1B4F31D5" w14:textId="77777777"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14:paraId="4837760B" w14:textId="77777777"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休息日对村庄声环境进行了详细测量。测量点位和第一次测量点位相同，以便对工作日和休息日村庄整体声环境状况进行对比，了解其中的差异。测量时用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r w:rsidR="00BE1B19" w:rsidRPr="00426C9C">
        <w:rPr>
          <w:rFonts w:hint="eastAsia"/>
          <w:color w:val="000000" w:themeColor="text1"/>
        </w:rPr>
        <w:t>村庄声环境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14:paraId="12B870A5" w14:textId="77777777"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1B11C7EB" wp14:editId="142F50E6">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63F48D0" wp14:editId="74D95BC7">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14:paraId="48C62BF4" w14:textId="77777777"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14:paraId="75910A73" w14:textId="77777777"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14:paraId="3577BBCC" w14:textId="77777777"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14:paraId="584AE3AC"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14:paraId="4C0D2E1A" w14:textId="77777777"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14:paraId="30AE7583" w14:textId="77777777"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14:paraId="2FDEE2CE" w14:textId="77777777"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14:paraId="14AFC5DD" w14:textId="77777777"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14:paraId="36467EA3" w14:textId="77777777"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14:paraId="4974F467" w14:textId="77777777"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14:paraId="26D0EE4F" w14:textId="77777777"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14:paraId="38530CD7" w14:textId="77777777"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14:paraId="65205A29" w14:textId="77777777"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14:paraId="252FD0BB" w14:textId="77777777"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14:paraId="366756BF" w14:textId="77777777"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14:paraId="472DC7D8" w14:textId="77777777" w:rsidTr="001F2562">
        <w:trPr>
          <w:trHeight w:val="282"/>
          <w:jc w:val="center"/>
        </w:trPr>
        <w:tc>
          <w:tcPr>
            <w:tcW w:w="771" w:type="dxa"/>
            <w:tcBorders>
              <w:top w:val="single" w:sz="4" w:space="0" w:color="auto"/>
            </w:tcBorders>
            <w:shd w:val="clear" w:color="auto" w:fill="auto"/>
            <w:noWrap/>
            <w:vAlign w:val="bottom"/>
            <w:hideMark/>
          </w:tcPr>
          <w:p w14:paraId="4D6C55DA"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14:paraId="502676BE" w14:textId="77777777"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14:paraId="6EA63C19" w14:textId="77777777"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14:paraId="7A5C8C8E" w14:textId="77777777"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14:paraId="4B891EFE" w14:textId="77777777"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14:paraId="6676D668" w14:textId="77777777"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14:paraId="780C2F57" w14:textId="77777777"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14:paraId="06811B77" w14:textId="77777777"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14:paraId="22074547" w14:textId="77777777"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14:paraId="0BF96C3E" w14:textId="77777777"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14:paraId="7ABA49E1" w14:textId="77777777"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14:paraId="57B14841" w14:textId="77777777"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14:paraId="5F0657AC" w14:textId="77777777" w:rsidTr="001F2562">
        <w:trPr>
          <w:trHeight w:val="282"/>
          <w:jc w:val="center"/>
        </w:trPr>
        <w:tc>
          <w:tcPr>
            <w:tcW w:w="771" w:type="dxa"/>
            <w:shd w:val="clear" w:color="auto" w:fill="auto"/>
            <w:noWrap/>
            <w:vAlign w:val="bottom"/>
            <w:hideMark/>
          </w:tcPr>
          <w:p w14:paraId="42588854"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14:paraId="5972D6B4" w14:textId="77777777"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14:paraId="25A3AF94" w14:textId="77777777"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14:paraId="139381BB" w14:textId="77777777"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14:paraId="1CE4A8EB" w14:textId="77777777"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14:paraId="0B310BE0" w14:textId="77777777"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14:paraId="73A1554E" w14:textId="77777777"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14:paraId="0F5295BD" w14:textId="77777777"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14:paraId="6E4725A3" w14:textId="77777777"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14:paraId="3A7BBDF9" w14:textId="77777777"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14:paraId="3833D8B1" w14:textId="77777777"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14:paraId="380CD2F8" w14:textId="77777777"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14:paraId="2AD1810D" w14:textId="77777777" w:rsidTr="001F2562">
        <w:trPr>
          <w:trHeight w:val="282"/>
          <w:jc w:val="center"/>
        </w:trPr>
        <w:tc>
          <w:tcPr>
            <w:tcW w:w="771" w:type="dxa"/>
            <w:shd w:val="clear" w:color="auto" w:fill="auto"/>
            <w:noWrap/>
            <w:vAlign w:val="bottom"/>
            <w:hideMark/>
          </w:tcPr>
          <w:p w14:paraId="115E4AB0"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14:paraId="6963F64F" w14:textId="77777777"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14:paraId="3AED33A1" w14:textId="77777777"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14:paraId="38E275CA" w14:textId="77777777"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14:paraId="62CD991A" w14:textId="77777777"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14:paraId="047768AB" w14:textId="77777777"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14:paraId="73F72303" w14:textId="77777777"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14:paraId="6B072173" w14:textId="77777777"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14:paraId="0B9B2042" w14:textId="77777777"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14:paraId="5931319B" w14:textId="77777777"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14:paraId="4F48F8E6" w14:textId="77777777"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14:paraId="3D81777B" w14:textId="77777777"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14:paraId="5715D8E0" w14:textId="77777777" w:rsidTr="001F2562">
        <w:trPr>
          <w:trHeight w:val="282"/>
          <w:jc w:val="center"/>
        </w:trPr>
        <w:tc>
          <w:tcPr>
            <w:tcW w:w="771" w:type="dxa"/>
            <w:shd w:val="clear" w:color="auto" w:fill="auto"/>
            <w:noWrap/>
            <w:vAlign w:val="bottom"/>
            <w:hideMark/>
          </w:tcPr>
          <w:p w14:paraId="4250A19F"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14:paraId="2A5518B2" w14:textId="77777777"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14:paraId="1DA12687" w14:textId="77777777"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14:paraId="4A4FD5EB" w14:textId="77777777"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14:paraId="73CE8025" w14:textId="77777777"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14:paraId="5416FB3C" w14:textId="77777777"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14:paraId="10B106F0" w14:textId="77777777"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14:paraId="7263EC5E" w14:textId="77777777"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14:paraId="7E6FC16A" w14:textId="77777777"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14:paraId="205BF5AC" w14:textId="77777777"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14:paraId="02EC8C33" w14:textId="77777777"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14:paraId="47CB234B" w14:textId="77777777"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14:paraId="2B9B7628" w14:textId="77777777" w:rsidTr="001F2562">
        <w:trPr>
          <w:trHeight w:val="282"/>
          <w:jc w:val="center"/>
        </w:trPr>
        <w:tc>
          <w:tcPr>
            <w:tcW w:w="771" w:type="dxa"/>
            <w:shd w:val="clear" w:color="auto" w:fill="auto"/>
            <w:noWrap/>
            <w:vAlign w:val="bottom"/>
            <w:hideMark/>
          </w:tcPr>
          <w:p w14:paraId="7C2DF80A"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14:paraId="0A91A2B4" w14:textId="77777777"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14:paraId="101B8BAA" w14:textId="77777777"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14:paraId="0BC9BC0C" w14:textId="77777777"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14:paraId="553FD02E" w14:textId="77777777"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14:paraId="0C225AEB" w14:textId="77777777"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14:paraId="1D06938F" w14:textId="77777777"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14:paraId="2057928B" w14:textId="77777777"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14:paraId="5A9D9DCF" w14:textId="77777777"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14:paraId="6BBBFAB1" w14:textId="77777777"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14:paraId="258D591B" w14:textId="77777777"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14:paraId="3AA01D93" w14:textId="77777777"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14:paraId="39EB8B06" w14:textId="77777777" w:rsidTr="001F2562">
        <w:trPr>
          <w:trHeight w:val="282"/>
          <w:jc w:val="center"/>
        </w:trPr>
        <w:tc>
          <w:tcPr>
            <w:tcW w:w="771" w:type="dxa"/>
            <w:shd w:val="clear" w:color="auto" w:fill="auto"/>
            <w:noWrap/>
            <w:vAlign w:val="bottom"/>
            <w:hideMark/>
          </w:tcPr>
          <w:p w14:paraId="0610A9A3"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14:paraId="4848822B" w14:textId="77777777"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14:paraId="20B68F0E" w14:textId="77777777"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14:paraId="169AC0FD" w14:textId="77777777"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14:paraId="49EA6687" w14:textId="77777777"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14:paraId="406C20DC" w14:textId="77777777"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14:paraId="0F356D45" w14:textId="77777777"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14:paraId="0FAD9F46" w14:textId="77777777"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14:paraId="12C4048B" w14:textId="77777777"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14:paraId="04EF003F" w14:textId="77777777"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14:paraId="5FE929C1" w14:textId="77777777"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14:paraId="0EF3CC26" w14:textId="77777777"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14:paraId="7B61D5FF" w14:textId="77777777" w:rsidTr="001F2562">
        <w:trPr>
          <w:trHeight w:val="282"/>
          <w:jc w:val="center"/>
        </w:trPr>
        <w:tc>
          <w:tcPr>
            <w:tcW w:w="771" w:type="dxa"/>
            <w:shd w:val="clear" w:color="auto" w:fill="auto"/>
            <w:noWrap/>
            <w:vAlign w:val="bottom"/>
            <w:hideMark/>
          </w:tcPr>
          <w:p w14:paraId="1C412805"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14:paraId="0AA8FC32" w14:textId="77777777"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14:paraId="0FDFBC5F" w14:textId="77777777"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14:paraId="154A3074" w14:textId="77777777"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14:paraId="5A317E7F" w14:textId="77777777"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14:paraId="37CEBC5B" w14:textId="77777777"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14:paraId="111CD052" w14:textId="77777777"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14:paraId="1970846D" w14:textId="77777777"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14:paraId="0C950AA4" w14:textId="77777777"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14:paraId="4CC5DC2A" w14:textId="77777777"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14:paraId="5D9C2600" w14:textId="77777777"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14:paraId="4A6AB9AC" w14:textId="77777777"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14:paraId="2FBC4A62" w14:textId="77777777" w:rsidTr="001F2562">
        <w:trPr>
          <w:trHeight w:val="282"/>
          <w:jc w:val="center"/>
        </w:trPr>
        <w:tc>
          <w:tcPr>
            <w:tcW w:w="771" w:type="dxa"/>
            <w:shd w:val="clear" w:color="auto" w:fill="auto"/>
            <w:noWrap/>
            <w:vAlign w:val="bottom"/>
            <w:hideMark/>
          </w:tcPr>
          <w:p w14:paraId="735B81A8"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14:paraId="188A0B23" w14:textId="77777777"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14:paraId="02D9EFFF" w14:textId="77777777"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14:paraId="7DD8B88A" w14:textId="77777777"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14:paraId="7E2C7B18" w14:textId="77777777"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14:paraId="0B7B4D52" w14:textId="77777777"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14:paraId="1451F12C" w14:textId="77777777"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14:paraId="269DE92C" w14:textId="77777777"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14:paraId="1306FBB4" w14:textId="77777777"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14:paraId="0DF2DD25" w14:textId="77777777"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14:paraId="391A831F" w14:textId="77777777"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14:paraId="49251C52" w14:textId="77777777"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14:paraId="6BC3141E" w14:textId="77777777" w:rsidTr="001F2562">
        <w:trPr>
          <w:trHeight w:val="282"/>
          <w:jc w:val="center"/>
        </w:trPr>
        <w:tc>
          <w:tcPr>
            <w:tcW w:w="771" w:type="dxa"/>
            <w:shd w:val="clear" w:color="auto" w:fill="auto"/>
            <w:noWrap/>
            <w:vAlign w:val="bottom"/>
            <w:hideMark/>
          </w:tcPr>
          <w:p w14:paraId="657E6E36" w14:textId="77777777"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14:paraId="3E56FAF0" w14:textId="77777777"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14:paraId="29E5A38D" w14:textId="77777777"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14:paraId="69C0344F" w14:textId="77777777"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14:paraId="0DA39D9C" w14:textId="77777777"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14:paraId="58E21428" w14:textId="77777777"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14:paraId="742C1BFE" w14:textId="77777777"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14:paraId="5B3ADAD4" w14:textId="77777777"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14:paraId="7BE9E515" w14:textId="77777777"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14:paraId="57065050" w14:textId="77777777"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14:paraId="2843E64E" w14:textId="77777777"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14:paraId="4FE6FEA0" w14:textId="77777777"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14:paraId="16305140" w14:textId="77777777" w:rsidTr="001F2562">
        <w:trPr>
          <w:trHeight w:val="282"/>
          <w:jc w:val="center"/>
        </w:trPr>
        <w:tc>
          <w:tcPr>
            <w:tcW w:w="771" w:type="dxa"/>
            <w:shd w:val="clear" w:color="auto" w:fill="auto"/>
            <w:noWrap/>
            <w:vAlign w:val="bottom"/>
            <w:hideMark/>
          </w:tcPr>
          <w:p w14:paraId="35E7B47E"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14:paraId="15040757" w14:textId="77777777"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14:paraId="569A459C" w14:textId="77777777"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14:paraId="776D4391" w14:textId="77777777"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14:paraId="35C5FFF9" w14:textId="77777777"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14:paraId="07F9B553" w14:textId="77777777"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14:paraId="11ADD7AB" w14:textId="77777777"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14:paraId="55377C88" w14:textId="77777777"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14:paraId="4CB15D33" w14:textId="77777777"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14:paraId="4B5147AA" w14:textId="77777777"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14:paraId="0837324F" w14:textId="77777777"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14:paraId="4891A33E" w14:textId="77777777"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14:paraId="10845B9B" w14:textId="77777777" w:rsidTr="001F2562">
        <w:trPr>
          <w:trHeight w:val="282"/>
          <w:jc w:val="center"/>
        </w:trPr>
        <w:tc>
          <w:tcPr>
            <w:tcW w:w="771" w:type="dxa"/>
            <w:shd w:val="clear" w:color="auto" w:fill="auto"/>
            <w:noWrap/>
            <w:vAlign w:val="bottom"/>
            <w:hideMark/>
          </w:tcPr>
          <w:p w14:paraId="56A9C1EA"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14:paraId="49811AA7" w14:textId="77777777"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14:paraId="78E8610A" w14:textId="77777777"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14:paraId="05DFBDD0" w14:textId="77777777"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14:paraId="73818DBB" w14:textId="77777777"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14:paraId="4C272F7A" w14:textId="77777777"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14:paraId="16552E92" w14:textId="77777777"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14:paraId="5CE842F2" w14:textId="77777777"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14:paraId="555D28B0" w14:textId="77777777"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14:paraId="71EEBB8E" w14:textId="77777777"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14:paraId="6E9E2BB2" w14:textId="77777777"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14:paraId="44FF4845" w14:textId="77777777"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14:paraId="5C9438A4" w14:textId="77777777" w:rsidTr="001F2562">
        <w:trPr>
          <w:trHeight w:val="282"/>
          <w:jc w:val="center"/>
        </w:trPr>
        <w:tc>
          <w:tcPr>
            <w:tcW w:w="771" w:type="dxa"/>
            <w:shd w:val="clear" w:color="auto" w:fill="auto"/>
            <w:noWrap/>
            <w:vAlign w:val="bottom"/>
            <w:hideMark/>
          </w:tcPr>
          <w:p w14:paraId="40BB094C"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14:paraId="62608718" w14:textId="77777777"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14:paraId="2C2B7F6F" w14:textId="77777777"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14:paraId="1BC48564" w14:textId="77777777"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14:paraId="5D3E0C6B" w14:textId="77777777"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14:paraId="306F3C77" w14:textId="77777777"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14:paraId="366F61AB" w14:textId="77777777"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14:paraId="6A02BF0D" w14:textId="77777777"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14:paraId="06683F13" w14:textId="77777777"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14:paraId="68487E36" w14:textId="77777777"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14:paraId="401ED44E" w14:textId="77777777"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14:paraId="79C38362" w14:textId="77777777"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14:paraId="09ED0E10" w14:textId="77777777" w:rsidTr="001F2562">
        <w:trPr>
          <w:trHeight w:val="282"/>
          <w:jc w:val="center"/>
        </w:trPr>
        <w:tc>
          <w:tcPr>
            <w:tcW w:w="771" w:type="dxa"/>
            <w:shd w:val="clear" w:color="auto" w:fill="auto"/>
            <w:noWrap/>
            <w:vAlign w:val="bottom"/>
            <w:hideMark/>
          </w:tcPr>
          <w:p w14:paraId="3D4DD71A"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14:paraId="6E41CD05" w14:textId="77777777"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14:paraId="6D632B14" w14:textId="77777777"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14:paraId="10789E9F" w14:textId="77777777"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14:paraId="7E69F314" w14:textId="77777777"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14:paraId="419F44BF" w14:textId="77777777"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14:paraId="161D1E3E" w14:textId="77777777"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14:paraId="761DF59B" w14:textId="77777777"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14:paraId="76642747" w14:textId="77777777"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14:paraId="7B43C540" w14:textId="77777777"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14:paraId="71F32F31" w14:textId="77777777"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14:paraId="19667040" w14:textId="77777777"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14:paraId="41CD3A13" w14:textId="77777777" w:rsidTr="001F2562">
        <w:trPr>
          <w:trHeight w:val="282"/>
          <w:jc w:val="center"/>
        </w:trPr>
        <w:tc>
          <w:tcPr>
            <w:tcW w:w="771" w:type="dxa"/>
            <w:shd w:val="clear" w:color="auto" w:fill="auto"/>
            <w:noWrap/>
            <w:vAlign w:val="bottom"/>
            <w:hideMark/>
          </w:tcPr>
          <w:p w14:paraId="664121E0"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14:paraId="6BBD72B4" w14:textId="77777777"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14:paraId="5DE6458C" w14:textId="77777777"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14:paraId="6606E3E6" w14:textId="77777777"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14:paraId="3161D8CE" w14:textId="77777777"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14:paraId="11C7200B" w14:textId="77777777"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14:paraId="1F250B3B" w14:textId="77777777"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14:paraId="6B2CA9FA" w14:textId="77777777"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14:paraId="2B81C9F7" w14:textId="77777777"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14:paraId="2D2DE32C" w14:textId="77777777"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14:paraId="5470CBAD" w14:textId="77777777"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14:paraId="06428AA3" w14:textId="77777777"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14:paraId="6D75AC4D" w14:textId="77777777" w:rsidTr="001F2562">
        <w:trPr>
          <w:trHeight w:val="282"/>
          <w:jc w:val="center"/>
        </w:trPr>
        <w:tc>
          <w:tcPr>
            <w:tcW w:w="771" w:type="dxa"/>
            <w:shd w:val="clear" w:color="auto" w:fill="auto"/>
            <w:noWrap/>
            <w:vAlign w:val="bottom"/>
            <w:hideMark/>
          </w:tcPr>
          <w:p w14:paraId="7939C0D8"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14:paraId="37A8056C" w14:textId="77777777"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14:paraId="43E4C9E4" w14:textId="77777777"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14:paraId="3B21F882" w14:textId="77777777"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14:paraId="21477469" w14:textId="77777777"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14:paraId="4D49AA2C" w14:textId="77777777"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14:paraId="1E124582" w14:textId="77777777"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14:paraId="3E0158CE" w14:textId="77777777"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14:paraId="54B8A2BD" w14:textId="77777777"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14:paraId="4A480693" w14:textId="77777777"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14:paraId="48310E0B" w14:textId="77777777"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14:paraId="1CF49144" w14:textId="77777777"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14:paraId="44AA71A0" w14:textId="77777777" w:rsidTr="001F2562">
        <w:trPr>
          <w:trHeight w:val="282"/>
          <w:jc w:val="center"/>
        </w:trPr>
        <w:tc>
          <w:tcPr>
            <w:tcW w:w="771" w:type="dxa"/>
            <w:shd w:val="clear" w:color="auto" w:fill="auto"/>
            <w:noWrap/>
            <w:vAlign w:val="bottom"/>
            <w:hideMark/>
          </w:tcPr>
          <w:p w14:paraId="565FF491"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14:paraId="3A363C69" w14:textId="77777777"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14:paraId="4DB86AE6" w14:textId="77777777"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14:paraId="36E9E2D4" w14:textId="77777777"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14:paraId="45AFC0B9" w14:textId="77777777"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14:paraId="02814DA8" w14:textId="77777777"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14:paraId="358CCE58" w14:textId="77777777"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14:paraId="75D4D52B" w14:textId="77777777"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14:paraId="0102C33E" w14:textId="77777777"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14:paraId="6208D54C" w14:textId="77777777"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14:paraId="07EBB229" w14:textId="77777777"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14:paraId="781E7CE6" w14:textId="77777777"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14:paraId="52267FA6" w14:textId="77777777" w:rsidTr="001F2562">
        <w:trPr>
          <w:trHeight w:val="282"/>
          <w:jc w:val="center"/>
        </w:trPr>
        <w:tc>
          <w:tcPr>
            <w:tcW w:w="771" w:type="dxa"/>
            <w:shd w:val="clear" w:color="auto" w:fill="auto"/>
            <w:noWrap/>
            <w:vAlign w:val="bottom"/>
            <w:hideMark/>
          </w:tcPr>
          <w:p w14:paraId="59D5DA85" w14:textId="77777777"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14:paraId="7C2D0085" w14:textId="77777777"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14:paraId="6579F735" w14:textId="77777777"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14:paraId="130DA710" w14:textId="77777777"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14:paraId="0DCEDF7E" w14:textId="77777777"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14:paraId="54608D9C" w14:textId="77777777"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14:paraId="1725734A" w14:textId="77777777"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14:paraId="12C49AA7" w14:textId="77777777"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14:paraId="1B6DB80F" w14:textId="77777777"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14:paraId="5B3AE48D" w14:textId="77777777"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14:paraId="7D5ECB89" w14:textId="77777777"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14:paraId="38B35090" w14:textId="77777777"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14:paraId="29FBED41" w14:textId="77777777" w:rsidR="00BE1B19" w:rsidRDefault="00BE1B19" w:rsidP="00BE1B19">
      <w:pPr>
        <w:rPr>
          <w:color w:val="000000" w:themeColor="text1"/>
          <w:sz w:val="24"/>
          <w:szCs w:val="24"/>
        </w:rPr>
      </w:pPr>
    </w:p>
    <w:p w14:paraId="40C9AA4F" w14:textId="77777777"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14:paraId="13976E6C" w14:textId="77777777" w:rsidR="00EF251E" w:rsidRDefault="00D65357" w:rsidP="00EF251E">
      <w:pPr>
        <w:pStyle w:val="aa"/>
        <w:ind w:firstLine="420"/>
        <w:rPr>
          <w:color w:val="000000" w:themeColor="text1"/>
        </w:rPr>
      </w:pPr>
      <w:r>
        <w:rPr>
          <w:color w:val="000000" w:themeColor="text1"/>
        </w:rPr>
        <w:lastRenderedPageBreak/>
        <w:t>为了了解草莓旅游节游客较多期间涧东村村庄声环境，与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r w:rsidR="00BE04ED">
        <w:rPr>
          <w:rFonts w:hint="eastAsia"/>
          <w:color w:val="000000" w:themeColor="text1"/>
        </w:rPr>
        <w:t>村庄内</w:t>
      </w:r>
      <w:r>
        <w:rPr>
          <w:rFonts w:hint="eastAsia"/>
          <w:color w:val="000000" w:themeColor="text1"/>
        </w:rPr>
        <w:t>声环境进行全面的测量。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主要考察由于草莓节的开幕，游客的大量涌入对村庄整体声环境的影响。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r w:rsidR="00EF251E" w:rsidRPr="00426C9C">
        <w:rPr>
          <w:rFonts w:hint="eastAsia"/>
          <w:color w:val="000000" w:themeColor="text1"/>
        </w:rPr>
        <w:t>村庄声环境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14:paraId="3373D0EB" w14:textId="77777777" w:rsidR="00D73438" w:rsidRDefault="00D73438" w:rsidP="00D73438">
      <w:pPr>
        <w:pStyle w:val="af6"/>
      </w:pPr>
      <w:r w:rsidRPr="00D73438">
        <w:rPr>
          <w:noProof/>
        </w:rPr>
        <w:drawing>
          <wp:inline distT="0" distB="0" distL="0" distR="0" wp14:anchorId="51A2EA30" wp14:editId="71FF07E1">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14:anchorId="5FDE37C6" wp14:editId="6B0E9CA4">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14:paraId="7D229D3C" w14:textId="77777777"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14:paraId="33F70D25" w14:textId="77777777"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次涧东村整体声环境测量结果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14:paraId="75B0BDAE" w14:textId="77777777"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14:paraId="27C01225" w14:textId="77777777"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14:paraId="0E84D6C8" w14:textId="77777777"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14:paraId="1930791F" w14:textId="77777777"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14:paraId="73A35228" w14:textId="77777777"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14:paraId="5B93B5B3" w14:textId="77777777"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14:paraId="4CAE86E4" w14:textId="77777777"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14:paraId="5E79C420" w14:textId="77777777"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14:paraId="0065DDAA" w14:textId="77777777"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14:paraId="5EF574A9" w14:textId="77777777"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14:paraId="09895031" w14:textId="77777777"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14:paraId="73D60CAA" w14:textId="77777777"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14:paraId="583D2872" w14:textId="77777777" w:rsidTr="00DD0B80">
        <w:trPr>
          <w:trHeight w:val="282"/>
          <w:jc w:val="center"/>
        </w:trPr>
        <w:tc>
          <w:tcPr>
            <w:tcW w:w="771" w:type="dxa"/>
            <w:tcBorders>
              <w:top w:val="single" w:sz="4" w:space="0" w:color="auto"/>
            </w:tcBorders>
            <w:shd w:val="clear" w:color="auto" w:fill="auto"/>
            <w:noWrap/>
            <w:vAlign w:val="bottom"/>
            <w:hideMark/>
          </w:tcPr>
          <w:p w14:paraId="1869BA05" w14:textId="77777777"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14:paraId="2B120465" w14:textId="77777777"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14:paraId="6D3F6178" w14:textId="77777777"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14:paraId="338B1D13" w14:textId="77777777"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14:paraId="7AE72BB4" w14:textId="77777777"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14:paraId="11849560" w14:textId="77777777"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14:paraId="26633674" w14:textId="77777777"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14:paraId="472CCAEB" w14:textId="77777777"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14:paraId="1C717DDA" w14:textId="77777777"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14:paraId="48F5DDED" w14:textId="77777777"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14:paraId="1B4F9CC0" w14:textId="77777777" w:rsidR="00865BB1" w:rsidRPr="00865BB1" w:rsidRDefault="00865BB1" w:rsidP="00865BB1">
            <w:pPr>
              <w:jc w:val="center"/>
              <w:rPr>
                <w:sz w:val="18"/>
                <w:szCs w:val="18"/>
              </w:rPr>
            </w:pPr>
            <w:r w:rsidRPr="00865BB1">
              <w:rPr>
                <w:sz w:val="18"/>
                <w:szCs w:val="18"/>
              </w:rPr>
              <w:t>64.8</w:t>
            </w:r>
          </w:p>
        </w:tc>
      </w:tr>
      <w:tr w:rsidR="00EF251E" w:rsidRPr="00D73438" w14:paraId="038D263D" w14:textId="77777777" w:rsidTr="00EF251E">
        <w:trPr>
          <w:trHeight w:val="282"/>
          <w:jc w:val="center"/>
        </w:trPr>
        <w:tc>
          <w:tcPr>
            <w:tcW w:w="771" w:type="dxa"/>
            <w:shd w:val="clear" w:color="auto" w:fill="auto"/>
            <w:noWrap/>
            <w:vAlign w:val="bottom"/>
            <w:hideMark/>
          </w:tcPr>
          <w:p w14:paraId="3D458E2E"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14:paraId="306C62B6" w14:textId="77777777"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14:paraId="4913BE74" w14:textId="77777777"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14:paraId="157E35EB" w14:textId="77777777"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14:paraId="25E740AE" w14:textId="77777777"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14:paraId="33A9118D" w14:textId="77777777"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14:paraId="78132CDB" w14:textId="77777777"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14:paraId="12ACB736" w14:textId="77777777"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14:paraId="06FD4A98" w14:textId="77777777"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14:paraId="3E2350A2" w14:textId="77777777"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14:paraId="6BD91F28" w14:textId="77777777"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14:paraId="2620477F" w14:textId="77777777" w:rsidTr="00EF251E">
        <w:trPr>
          <w:trHeight w:val="282"/>
          <w:jc w:val="center"/>
        </w:trPr>
        <w:tc>
          <w:tcPr>
            <w:tcW w:w="771" w:type="dxa"/>
            <w:shd w:val="clear" w:color="auto" w:fill="auto"/>
            <w:noWrap/>
            <w:vAlign w:val="bottom"/>
            <w:hideMark/>
          </w:tcPr>
          <w:p w14:paraId="5900AA6E"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14:paraId="0997279D" w14:textId="77777777"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14:paraId="06D769DC" w14:textId="77777777"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14:paraId="1104DCC4" w14:textId="77777777"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14:paraId="0295F564" w14:textId="77777777"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14:paraId="4DF3BAEB" w14:textId="77777777"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14:paraId="1A56AF0E" w14:textId="77777777"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14:paraId="0A8662DD" w14:textId="77777777"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14:paraId="608B634B" w14:textId="77777777"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14:paraId="5E6D1820" w14:textId="77777777"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14:paraId="1A436256" w14:textId="77777777"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14:paraId="1766225C" w14:textId="77777777" w:rsidTr="00EF251E">
        <w:trPr>
          <w:trHeight w:val="282"/>
          <w:jc w:val="center"/>
        </w:trPr>
        <w:tc>
          <w:tcPr>
            <w:tcW w:w="771" w:type="dxa"/>
            <w:shd w:val="clear" w:color="auto" w:fill="auto"/>
            <w:noWrap/>
            <w:vAlign w:val="bottom"/>
            <w:hideMark/>
          </w:tcPr>
          <w:p w14:paraId="3F63AD33"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14:paraId="6DF8641A" w14:textId="77777777"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14:paraId="6D252CD5" w14:textId="77777777"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14:paraId="4635DD17" w14:textId="77777777"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14:paraId="1B6FA2FC" w14:textId="77777777"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14:paraId="24CC590B" w14:textId="77777777"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14:paraId="4E80B703" w14:textId="77777777"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14:paraId="3AF9DAE3" w14:textId="77777777"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14:paraId="1E4F066A" w14:textId="77777777"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14:paraId="58B5E314" w14:textId="77777777"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14:paraId="54D5568C" w14:textId="77777777"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14:paraId="7BA48E6C" w14:textId="77777777" w:rsidTr="00EF251E">
        <w:trPr>
          <w:trHeight w:val="282"/>
          <w:jc w:val="center"/>
        </w:trPr>
        <w:tc>
          <w:tcPr>
            <w:tcW w:w="771" w:type="dxa"/>
            <w:shd w:val="clear" w:color="auto" w:fill="auto"/>
            <w:noWrap/>
            <w:vAlign w:val="bottom"/>
            <w:hideMark/>
          </w:tcPr>
          <w:p w14:paraId="4440F3AC"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14:paraId="0AD0D592" w14:textId="77777777"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14:paraId="089DEB7A" w14:textId="77777777"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14:paraId="2D5F6BF5" w14:textId="77777777"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14:paraId="40BD582A" w14:textId="77777777"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14:paraId="3AEC2C02" w14:textId="77777777"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14:paraId="11612005" w14:textId="77777777"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14:paraId="56162ABE" w14:textId="77777777"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14:paraId="2B72AD71" w14:textId="77777777"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14:paraId="69748989" w14:textId="77777777"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14:paraId="36CD4388" w14:textId="77777777"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14:paraId="25C6BA80" w14:textId="77777777" w:rsidTr="00EF251E">
        <w:trPr>
          <w:trHeight w:val="282"/>
          <w:jc w:val="center"/>
        </w:trPr>
        <w:tc>
          <w:tcPr>
            <w:tcW w:w="771" w:type="dxa"/>
            <w:shd w:val="clear" w:color="auto" w:fill="auto"/>
            <w:noWrap/>
            <w:vAlign w:val="bottom"/>
            <w:hideMark/>
          </w:tcPr>
          <w:p w14:paraId="72F8B327"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14:paraId="49FDCAFD" w14:textId="77777777"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14:paraId="28613470" w14:textId="77777777"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14:paraId="34256F13" w14:textId="77777777"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14:paraId="1B230332" w14:textId="77777777"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14:paraId="293E6018" w14:textId="77777777"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14:paraId="58F944C5" w14:textId="77777777"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14:paraId="6DD0216A" w14:textId="77777777"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14:paraId="649ED644" w14:textId="77777777"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14:paraId="3C8EEB29" w14:textId="77777777"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14:paraId="51E0526B" w14:textId="77777777"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14:paraId="6E1C6FAE" w14:textId="77777777" w:rsidTr="00EF251E">
        <w:trPr>
          <w:trHeight w:val="282"/>
          <w:jc w:val="center"/>
        </w:trPr>
        <w:tc>
          <w:tcPr>
            <w:tcW w:w="771" w:type="dxa"/>
            <w:shd w:val="clear" w:color="auto" w:fill="auto"/>
            <w:noWrap/>
            <w:vAlign w:val="bottom"/>
            <w:hideMark/>
          </w:tcPr>
          <w:p w14:paraId="53ED7BFE"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14:paraId="58BAA1A7" w14:textId="77777777"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14:paraId="0AD87078" w14:textId="77777777"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14:paraId="2C5F552E" w14:textId="77777777"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14:paraId="60539848" w14:textId="77777777"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14:paraId="0205E271" w14:textId="77777777"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14:paraId="36CCCC30" w14:textId="77777777"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14:paraId="69C21DB0" w14:textId="77777777"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14:paraId="56F9C805" w14:textId="77777777"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14:paraId="477B54E9" w14:textId="77777777"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14:paraId="61755A77" w14:textId="77777777"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14:paraId="53A8C0DE" w14:textId="77777777" w:rsidTr="00EF251E">
        <w:trPr>
          <w:trHeight w:val="282"/>
          <w:jc w:val="center"/>
        </w:trPr>
        <w:tc>
          <w:tcPr>
            <w:tcW w:w="771" w:type="dxa"/>
            <w:shd w:val="clear" w:color="auto" w:fill="auto"/>
            <w:noWrap/>
            <w:vAlign w:val="bottom"/>
            <w:hideMark/>
          </w:tcPr>
          <w:p w14:paraId="53F547FE"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14:paraId="03D7B6C4" w14:textId="77777777"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14:paraId="058B285E" w14:textId="77777777"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14:paraId="4698433D" w14:textId="77777777"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14:paraId="5A5851A0" w14:textId="77777777"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14:paraId="0940587F" w14:textId="77777777"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14:paraId="048FACCC" w14:textId="77777777"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14:paraId="16E4CB7A" w14:textId="77777777"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14:paraId="625ED817" w14:textId="77777777"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14:paraId="6B94E336" w14:textId="77777777"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14:paraId="49DD8E4B" w14:textId="77777777"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14:paraId="704AF338" w14:textId="77777777" w:rsidTr="00EF251E">
        <w:trPr>
          <w:trHeight w:val="282"/>
          <w:jc w:val="center"/>
        </w:trPr>
        <w:tc>
          <w:tcPr>
            <w:tcW w:w="771" w:type="dxa"/>
            <w:shd w:val="clear" w:color="auto" w:fill="auto"/>
            <w:noWrap/>
            <w:vAlign w:val="bottom"/>
            <w:hideMark/>
          </w:tcPr>
          <w:p w14:paraId="0BFBD487" w14:textId="77777777"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14:paraId="5714E448" w14:textId="77777777"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14:paraId="5786828F" w14:textId="77777777"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14:paraId="5E4B9112" w14:textId="77777777"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14:paraId="140959AD" w14:textId="77777777"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14:paraId="45C1F82C" w14:textId="77777777"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14:paraId="3D5A7DE9" w14:textId="77777777"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14:paraId="539D29E3" w14:textId="77777777"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14:paraId="4F5CC5ED" w14:textId="77777777"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14:paraId="3521F47B" w14:textId="77777777"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14:paraId="72ACF549" w14:textId="77777777"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14:paraId="7438446A" w14:textId="77777777" w:rsidTr="00EF251E">
        <w:trPr>
          <w:trHeight w:val="282"/>
          <w:jc w:val="center"/>
        </w:trPr>
        <w:tc>
          <w:tcPr>
            <w:tcW w:w="771" w:type="dxa"/>
            <w:shd w:val="clear" w:color="auto" w:fill="auto"/>
            <w:noWrap/>
            <w:vAlign w:val="bottom"/>
            <w:hideMark/>
          </w:tcPr>
          <w:p w14:paraId="0661955F" w14:textId="77777777"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14:paraId="68AC11E2" w14:textId="77777777"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14:paraId="2C370A08" w14:textId="77777777"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14:paraId="5688A335" w14:textId="77777777"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14:paraId="52E9FAF9" w14:textId="77777777"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14:paraId="754E10AC" w14:textId="77777777"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14:paraId="4EE29E1B" w14:textId="77777777"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14:paraId="66D842F4" w14:textId="77777777"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14:paraId="118D7FFB" w14:textId="77777777"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14:paraId="7C7384E4" w14:textId="77777777"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14:paraId="76BE0E52" w14:textId="77777777"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14:paraId="407FB44C" w14:textId="77777777" w:rsidTr="00EF251E">
        <w:trPr>
          <w:trHeight w:val="282"/>
          <w:jc w:val="center"/>
        </w:trPr>
        <w:tc>
          <w:tcPr>
            <w:tcW w:w="771" w:type="dxa"/>
            <w:shd w:val="clear" w:color="auto" w:fill="auto"/>
            <w:noWrap/>
            <w:vAlign w:val="bottom"/>
            <w:hideMark/>
          </w:tcPr>
          <w:p w14:paraId="2DA5949D" w14:textId="77777777"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14:paraId="4443197C" w14:textId="77777777"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14:paraId="5D358AB4" w14:textId="77777777"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14:paraId="6A17015E" w14:textId="77777777"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14:paraId="0F9C5528" w14:textId="77777777"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14:paraId="7B7BA97B" w14:textId="77777777"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14:paraId="5221DE9A" w14:textId="77777777"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14:paraId="78658ACA" w14:textId="77777777"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14:paraId="6A8A6735" w14:textId="77777777"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14:paraId="5AA657F6" w14:textId="77777777"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14:paraId="3A894DF0" w14:textId="77777777"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14:paraId="46C280E7" w14:textId="77777777" w:rsidTr="00EF251E">
        <w:trPr>
          <w:trHeight w:val="282"/>
          <w:jc w:val="center"/>
        </w:trPr>
        <w:tc>
          <w:tcPr>
            <w:tcW w:w="771" w:type="dxa"/>
            <w:shd w:val="clear" w:color="auto" w:fill="auto"/>
            <w:noWrap/>
            <w:vAlign w:val="bottom"/>
            <w:hideMark/>
          </w:tcPr>
          <w:p w14:paraId="7E34A5B7" w14:textId="77777777"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14:paraId="44C66314" w14:textId="77777777"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14:paraId="09D3CB03" w14:textId="77777777"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14:paraId="1D1FF647" w14:textId="77777777"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14:paraId="6E37C081" w14:textId="77777777"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14:paraId="6BE11656" w14:textId="77777777"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14:paraId="3522DCA6" w14:textId="77777777"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14:paraId="1577AC71" w14:textId="77777777"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14:paraId="2B1F2040" w14:textId="77777777"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14:paraId="64250FBD" w14:textId="77777777"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14:paraId="7CD9B35A" w14:textId="77777777"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14:paraId="71BBC428" w14:textId="77777777" w:rsidTr="00EF251E">
        <w:trPr>
          <w:trHeight w:val="282"/>
          <w:jc w:val="center"/>
        </w:trPr>
        <w:tc>
          <w:tcPr>
            <w:tcW w:w="771" w:type="dxa"/>
            <w:shd w:val="clear" w:color="auto" w:fill="auto"/>
            <w:noWrap/>
            <w:vAlign w:val="bottom"/>
            <w:hideMark/>
          </w:tcPr>
          <w:p w14:paraId="2ED7E57A" w14:textId="77777777"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14:paraId="2B8B3EB5" w14:textId="77777777"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14:paraId="17F160E0" w14:textId="77777777"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14:paraId="221E30EB" w14:textId="77777777"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14:paraId="7B475C0B" w14:textId="77777777"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14:paraId="7BA3066E" w14:textId="77777777"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14:paraId="383AB4A7" w14:textId="77777777"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14:paraId="3F314CE6" w14:textId="77777777"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14:paraId="615FF26A" w14:textId="77777777"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14:paraId="38E3A4B3" w14:textId="77777777"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14:paraId="103238DA" w14:textId="77777777"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14:paraId="63E2A175" w14:textId="77777777" w:rsidTr="00EF251E">
        <w:trPr>
          <w:trHeight w:val="282"/>
          <w:jc w:val="center"/>
        </w:trPr>
        <w:tc>
          <w:tcPr>
            <w:tcW w:w="771" w:type="dxa"/>
            <w:shd w:val="clear" w:color="auto" w:fill="auto"/>
            <w:noWrap/>
            <w:vAlign w:val="bottom"/>
            <w:hideMark/>
          </w:tcPr>
          <w:p w14:paraId="4B611EE1" w14:textId="77777777"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14:paraId="67EA6A63" w14:textId="77777777"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14:paraId="27005133" w14:textId="77777777"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14:paraId="5237E752" w14:textId="77777777"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14:paraId="45B20DCE" w14:textId="77777777"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14:paraId="5AC86995" w14:textId="77777777"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14:paraId="5587597C" w14:textId="77777777"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14:paraId="4480DA84" w14:textId="77777777"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14:paraId="1E4BC615" w14:textId="77777777"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14:paraId="5BFADC15" w14:textId="77777777"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14:paraId="41DA0445" w14:textId="77777777"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14:paraId="39EBD2D2" w14:textId="77777777" w:rsidTr="00EF251E">
        <w:trPr>
          <w:trHeight w:val="282"/>
          <w:jc w:val="center"/>
        </w:trPr>
        <w:tc>
          <w:tcPr>
            <w:tcW w:w="771" w:type="dxa"/>
            <w:shd w:val="clear" w:color="auto" w:fill="auto"/>
            <w:noWrap/>
            <w:vAlign w:val="bottom"/>
            <w:hideMark/>
          </w:tcPr>
          <w:p w14:paraId="0858EFE8" w14:textId="77777777"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14:paraId="56F8480F" w14:textId="77777777"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14:paraId="0DF14ACF" w14:textId="77777777"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14:paraId="7CCF9520" w14:textId="77777777"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14:paraId="4298FA17" w14:textId="77777777"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14:paraId="01BF1BCD" w14:textId="77777777"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14:paraId="1B9A39FA" w14:textId="77777777"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14:paraId="06AEEFA3" w14:textId="77777777"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14:paraId="002BF318" w14:textId="77777777"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14:paraId="3119A002" w14:textId="77777777"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14:paraId="3F1C40B9" w14:textId="77777777"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14:paraId="5E192A76" w14:textId="77777777" w:rsidTr="00EF251E">
        <w:trPr>
          <w:trHeight w:val="282"/>
          <w:jc w:val="center"/>
        </w:trPr>
        <w:tc>
          <w:tcPr>
            <w:tcW w:w="771" w:type="dxa"/>
            <w:shd w:val="clear" w:color="auto" w:fill="auto"/>
            <w:noWrap/>
            <w:vAlign w:val="bottom"/>
            <w:hideMark/>
          </w:tcPr>
          <w:p w14:paraId="2703A56C" w14:textId="77777777"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14:paraId="51EDDF9F" w14:textId="77777777"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14:paraId="2DA8CA3A" w14:textId="77777777"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14:paraId="3F62E963" w14:textId="77777777"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14:paraId="50A05E65" w14:textId="77777777"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14:paraId="335223F5" w14:textId="77777777"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14:paraId="713A2A9E" w14:textId="77777777"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14:paraId="5F81ED93" w14:textId="77777777"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14:paraId="16841C1D" w14:textId="77777777"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14:paraId="653733BD" w14:textId="77777777"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14:paraId="11C8C423" w14:textId="77777777"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14:paraId="1CBC673F" w14:textId="77777777" w:rsidTr="00EF251E">
        <w:trPr>
          <w:trHeight w:val="282"/>
          <w:jc w:val="center"/>
        </w:trPr>
        <w:tc>
          <w:tcPr>
            <w:tcW w:w="771" w:type="dxa"/>
            <w:shd w:val="clear" w:color="auto" w:fill="auto"/>
            <w:noWrap/>
            <w:vAlign w:val="bottom"/>
          </w:tcPr>
          <w:p w14:paraId="067ED01B" w14:textId="77777777"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14:paraId="4A024A1D" w14:textId="77777777"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14:paraId="54E21E1D" w14:textId="77777777"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14:paraId="01AA27BD" w14:textId="77777777"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14:paraId="77C33208" w14:textId="77777777"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14:paraId="16635BD7" w14:textId="77777777"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14:paraId="7CC6FA94" w14:textId="77777777"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14:paraId="7887F7CC" w14:textId="77777777"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14:paraId="133A4D04" w14:textId="77777777"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14:paraId="3EA94854" w14:textId="77777777"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14:paraId="7F4888FE" w14:textId="77777777"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14:paraId="02D18FD1" w14:textId="77777777" w:rsidR="00EF251E" w:rsidRPr="00EF251E" w:rsidRDefault="00EF251E" w:rsidP="00EF251E">
      <w:pPr>
        <w:rPr>
          <w:color w:val="000000" w:themeColor="text1"/>
          <w:sz w:val="24"/>
          <w:szCs w:val="24"/>
        </w:rPr>
      </w:pPr>
    </w:p>
    <w:p w14:paraId="3C86F3AE" w14:textId="77777777" w:rsidR="00BE1B19" w:rsidRPr="00426C9C" w:rsidRDefault="00BE1B19" w:rsidP="001F2562">
      <w:pPr>
        <w:pStyle w:val="a1"/>
        <w:spacing w:before="156" w:after="156"/>
        <w:rPr>
          <w:color w:val="000000" w:themeColor="text1"/>
        </w:rPr>
      </w:pPr>
      <w:bookmarkStart w:id="110" w:name="_Toc479259646"/>
      <w:r w:rsidRPr="00426C9C">
        <w:rPr>
          <w:color w:val="000000" w:themeColor="text1"/>
        </w:rPr>
        <w:lastRenderedPageBreak/>
        <w:t>测量结果的评价分析</w:t>
      </w:r>
      <w:bookmarkEnd w:id="110"/>
    </w:p>
    <w:p w14:paraId="203F413E" w14:textId="77777777"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次测量数据中，第一次测量主要监测游客较少情况下乡村整体声环境状况，第二次测量主要是测量休息日时间段乡村声环境情况，</w:t>
      </w:r>
      <w:r w:rsidR="006971F3">
        <w:rPr>
          <w:color w:val="000000" w:themeColor="text1"/>
        </w:rPr>
        <w:t>第三次是在游客较多的情况下测量游览噪声对涧东村声环境的影响，</w:t>
      </w:r>
      <w:r w:rsidRPr="00426C9C">
        <w:rPr>
          <w:color w:val="000000" w:themeColor="text1"/>
        </w:rPr>
        <w:t>根据</w:t>
      </w:r>
      <w:r w:rsidR="006971F3">
        <w:rPr>
          <w:color w:val="000000" w:themeColor="text1"/>
        </w:rPr>
        <w:t>实际</w:t>
      </w:r>
      <w:r w:rsidRPr="00426C9C">
        <w:rPr>
          <w:color w:val="000000" w:themeColor="text1"/>
        </w:rPr>
        <w:t>测量情况分析乡村整体声环境。</w:t>
      </w:r>
    </w:p>
    <w:p w14:paraId="35B6A8A3" w14:textId="77777777"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14:paraId="091EF6DC" w14:textId="77777777" w:rsidTr="008834A4">
        <w:trPr>
          <w:trHeight w:val="239"/>
          <w:jc w:val="center"/>
        </w:trPr>
        <w:tc>
          <w:tcPr>
            <w:tcW w:w="988" w:type="dxa"/>
            <w:shd w:val="clear" w:color="auto" w:fill="auto"/>
            <w:noWrap/>
            <w:vAlign w:val="bottom"/>
            <w:hideMark/>
          </w:tcPr>
          <w:p w14:paraId="3B704923" w14:textId="77777777"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14:paraId="5DB287F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14:paraId="2517478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14:paraId="3C924C67" w14:textId="77777777" w:rsidTr="008834A4">
        <w:trPr>
          <w:trHeight w:val="441"/>
          <w:jc w:val="center"/>
        </w:trPr>
        <w:tc>
          <w:tcPr>
            <w:tcW w:w="988" w:type="dxa"/>
            <w:shd w:val="clear" w:color="auto" w:fill="auto"/>
            <w:noWrap/>
            <w:vAlign w:val="bottom"/>
            <w:hideMark/>
          </w:tcPr>
          <w:p w14:paraId="03F104FB" w14:textId="77777777"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14:paraId="5058C75B" w14:textId="77777777"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14:paraId="78E4D468" w14:textId="77777777"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14:paraId="7DB59EA0" w14:textId="77777777"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14:paraId="3B936247" w14:textId="77777777"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14:paraId="202E04E7" w14:textId="77777777"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14:paraId="207ED3DB" w14:textId="77777777"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14:paraId="4F9790D7" w14:textId="77777777" w:rsidTr="008834A4">
        <w:trPr>
          <w:trHeight w:val="239"/>
          <w:jc w:val="center"/>
        </w:trPr>
        <w:tc>
          <w:tcPr>
            <w:tcW w:w="988" w:type="dxa"/>
            <w:shd w:val="clear" w:color="auto" w:fill="auto"/>
            <w:noWrap/>
            <w:vAlign w:val="bottom"/>
            <w:hideMark/>
          </w:tcPr>
          <w:p w14:paraId="5389EF12" w14:textId="77777777"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14:paraId="6DA575B4" w14:textId="77777777"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14:paraId="7FA1775E" w14:textId="77777777"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14:paraId="706D5073" w14:textId="77777777"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14:paraId="2CB43CFF" w14:textId="77777777"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14:paraId="1994C7CC" w14:textId="77777777"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14:paraId="7BC1A9AF" w14:textId="77777777"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14:paraId="54BE1579" w14:textId="77777777" w:rsidTr="008834A4">
        <w:trPr>
          <w:trHeight w:val="239"/>
          <w:jc w:val="center"/>
        </w:trPr>
        <w:tc>
          <w:tcPr>
            <w:tcW w:w="988" w:type="dxa"/>
            <w:shd w:val="clear" w:color="auto" w:fill="auto"/>
            <w:noWrap/>
            <w:vAlign w:val="bottom"/>
            <w:hideMark/>
          </w:tcPr>
          <w:p w14:paraId="049C6219" w14:textId="77777777"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14:paraId="7E6C1253" w14:textId="77777777"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14:paraId="1307F1AB" w14:textId="77777777"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14:paraId="32CED5CF" w14:textId="77777777"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14:paraId="43ED31E0" w14:textId="77777777"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14:paraId="7D9F49BE" w14:textId="77777777"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14:paraId="62DD0963" w14:textId="77777777"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14:paraId="0F313A0A" w14:textId="77777777" w:rsidTr="008834A4">
        <w:trPr>
          <w:trHeight w:val="239"/>
          <w:jc w:val="center"/>
        </w:trPr>
        <w:tc>
          <w:tcPr>
            <w:tcW w:w="988" w:type="dxa"/>
            <w:shd w:val="clear" w:color="auto" w:fill="auto"/>
            <w:noWrap/>
            <w:vAlign w:val="bottom"/>
          </w:tcPr>
          <w:p w14:paraId="1B4A9C20" w14:textId="77777777"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14:paraId="185430F3" w14:textId="77777777"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14:paraId="70E68C07" w14:textId="77777777"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14:paraId="5796D9C2" w14:textId="77777777"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14:paraId="512CD2FF" w14:textId="77777777"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14:paraId="3FA77394" w14:textId="77777777"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14:paraId="1609C0AC" w14:textId="77777777"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14:paraId="6E8C43E8" w14:textId="77777777"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测量中，由于涧东草莓文化节的举办，大量游客涌入涧东村中，对涧东村村庄声环境产生很大的影响，村庄内大部分监测点位超出了一类区域昼间声环境标准的要求。</w:t>
      </w:r>
    </w:p>
    <w:p w14:paraId="161616EA" w14:textId="059AE973"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ins w:id="111" w:author="HGJ" w:date="2017-04-10T16:11:00Z">
        <w:r w:rsidR="00CB1106">
          <w:rPr>
            <w:rFonts w:hint="eastAsia"/>
            <w:color w:val="000000" w:themeColor="text1"/>
          </w:rPr>
          <w:t>A</w:t>
        </w:r>
      </w:ins>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14:paraId="6879DDC1" w14:textId="77777777"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村庄整体</w:t>
      </w:r>
      <w:r w:rsidR="003A4632">
        <w:rPr>
          <w:rFonts w:hint="eastAsia"/>
        </w:rPr>
        <w:t>声环境质量等级仍为一般；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月测量时，由于大量游客在村中游览参观，村中声环境就变得比较吵闹，从现场踏勘和多次实测的过程中发现，由于大量游客的涌入，对村庄声环境产生了一定程度的影响</w:t>
      </w:r>
      <w:r>
        <w:rPr>
          <w:rFonts w:hint="eastAsia"/>
        </w:rPr>
        <w:t>。</w:t>
      </w:r>
    </w:p>
    <w:p w14:paraId="263D31A5" w14:textId="77777777"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尤其是在游客较多的时候，大量车辆进入村庄，交通噪声对乡村及其周边区域声环境产生很大的影响。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在乡村前期建设过程中，对于村庄附近道路的规划要考虑到其对村庄声环境的影响。</w:t>
      </w:r>
    </w:p>
    <w:p w14:paraId="14A65C70" w14:textId="77777777" w:rsidR="00BE1B19" w:rsidRPr="00426C9C" w:rsidRDefault="00BE1B19" w:rsidP="001F2562">
      <w:pPr>
        <w:pStyle w:val="a0"/>
        <w:spacing w:before="156" w:after="156"/>
        <w:rPr>
          <w:color w:val="000000" w:themeColor="text1"/>
        </w:rPr>
      </w:pPr>
      <w:bookmarkStart w:id="112" w:name="_Toc479259647"/>
      <w:r w:rsidRPr="00426C9C">
        <w:rPr>
          <w:color w:val="000000" w:themeColor="text1"/>
        </w:rPr>
        <w:t>富阳黄公望村现场调查测量</w:t>
      </w:r>
      <w:bookmarkEnd w:id="112"/>
    </w:p>
    <w:p w14:paraId="4D34F1D4" w14:textId="77777777" w:rsidR="00BE1B19" w:rsidRPr="00426C9C" w:rsidRDefault="00BE1B19" w:rsidP="001F2562">
      <w:pPr>
        <w:pStyle w:val="a1"/>
        <w:spacing w:before="156" w:after="156"/>
        <w:rPr>
          <w:color w:val="000000" w:themeColor="text1"/>
        </w:rPr>
      </w:pPr>
      <w:bookmarkStart w:id="113" w:name="_Toc479259648"/>
      <w:r w:rsidRPr="00426C9C">
        <w:rPr>
          <w:color w:val="000000" w:themeColor="text1"/>
        </w:rPr>
        <w:t>测量条件及现场情况</w:t>
      </w:r>
      <w:bookmarkEnd w:id="113"/>
    </w:p>
    <w:p w14:paraId="032E3440" w14:textId="77777777"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公里处，东接杭州，南傍富春</w:t>
      </w:r>
      <w:r w:rsidRPr="00426C9C">
        <w:rPr>
          <w:color w:val="000000" w:themeColor="text1"/>
        </w:rPr>
        <w:lastRenderedPageBreak/>
        <w:t>江，西毗国际高尔夫球场，北靠黄公望森林公园，是美丽乡村示范乡村之一，地理位置十分优越，是富阳最宝贵、最核心的资源所在，是整个富阳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14:paraId="1E9733C0" w14:textId="77777777" w:rsidR="00BE1B19" w:rsidRPr="00426C9C" w:rsidRDefault="008834A4" w:rsidP="00CA6965">
      <w:pPr>
        <w:pStyle w:val="af6"/>
        <w:rPr>
          <w:color w:val="000000" w:themeColor="text1"/>
        </w:rPr>
      </w:pPr>
      <w:r w:rsidRPr="00426C9C">
        <w:rPr>
          <w:noProof/>
          <w:color w:val="000000" w:themeColor="text1"/>
        </w:rPr>
        <w:drawing>
          <wp:inline distT="0" distB="0" distL="0" distR="0" wp14:anchorId="2A9C2721" wp14:editId="4395F807">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14:paraId="29A8FE95" w14:textId="77777777"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14:paraId="533B5C97" w14:textId="77777777" w:rsidR="00BE1B19" w:rsidRPr="00426C9C" w:rsidRDefault="00BE1B19" w:rsidP="001F2562">
      <w:pPr>
        <w:pStyle w:val="a1"/>
        <w:spacing w:before="156" w:after="156"/>
        <w:rPr>
          <w:color w:val="000000" w:themeColor="text1"/>
        </w:rPr>
      </w:pPr>
      <w:bookmarkStart w:id="114" w:name="_Toc479259649"/>
      <w:r w:rsidRPr="00426C9C">
        <w:rPr>
          <w:color w:val="000000" w:themeColor="text1"/>
        </w:rPr>
        <w:t>测量方案及结果</w:t>
      </w:r>
      <w:bookmarkEnd w:id="114"/>
    </w:p>
    <w:p w14:paraId="275BEB1E" w14:textId="77777777"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色区域为村中池塘及小河流，深蓝色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14:paraId="0C57A4B6" w14:textId="77777777"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14:paraId="7968AB45" w14:textId="77777777" w:rsidTr="0020194C">
        <w:trPr>
          <w:trHeight w:val="417"/>
          <w:jc w:val="center"/>
        </w:trPr>
        <w:tc>
          <w:tcPr>
            <w:tcW w:w="1589" w:type="dxa"/>
            <w:tcBorders>
              <w:top w:val="single" w:sz="4" w:space="0" w:color="auto"/>
              <w:bottom w:val="single" w:sz="4" w:space="0" w:color="auto"/>
            </w:tcBorders>
          </w:tcPr>
          <w:p w14:paraId="1956802F"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14:paraId="2680490B"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14:paraId="227EE6CA"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14:paraId="4BC5C9A4" w14:textId="77777777" w:rsidTr="0020194C">
        <w:trPr>
          <w:trHeight w:val="431"/>
          <w:jc w:val="center"/>
        </w:trPr>
        <w:tc>
          <w:tcPr>
            <w:tcW w:w="1589" w:type="dxa"/>
            <w:tcBorders>
              <w:top w:val="single" w:sz="4" w:space="0" w:color="auto"/>
            </w:tcBorders>
          </w:tcPr>
          <w:p w14:paraId="3F7F78BE"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14:paraId="1847E279"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14:paraId="18C80072"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14:paraId="416C5679" w14:textId="77777777" w:rsidTr="0020194C">
        <w:trPr>
          <w:trHeight w:val="445"/>
          <w:jc w:val="center"/>
        </w:trPr>
        <w:tc>
          <w:tcPr>
            <w:tcW w:w="1589" w:type="dxa"/>
          </w:tcPr>
          <w:p w14:paraId="7DD56334"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14:paraId="7E4BBECB"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14:paraId="3AE36A28"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14:paraId="2CDD6FF1" w14:textId="77777777" w:rsidTr="0020194C">
        <w:trPr>
          <w:trHeight w:val="431"/>
          <w:jc w:val="center"/>
        </w:trPr>
        <w:tc>
          <w:tcPr>
            <w:tcW w:w="1589" w:type="dxa"/>
          </w:tcPr>
          <w:p w14:paraId="743E46E8"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14:paraId="14332227"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14:paraId="08B1ECFE" w14:textId="77777777"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14:paraId="461C35B6" w14:textId="77777777"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14:anchorId="6B58F29E" wp14:editId="4E607B94">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4553B2" w14:textId="77777777"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r w:rsidR="0041779C">
        <w:rPr>
          <w:color w:val="000000" w:themeColor="text1"/>
        </w:rPr>
        <w:t>黄公望村声环境测点</w:t>
      </w:r>
      <w:r w:rsidR="00BE1B19" w:rsidRPr="00426C9C">
        <w:rPr>
          <w:color w:val="000000" w:themeColor="text1"/>
        </w:rPr>
        <w:t>示意图</w:t>
      </w:r>
    </w:p>
    <w:p w14:paraId="55A89F91" w14:textId="77777777"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14:paraId="40FE5797" w14:textId="77777777"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14:paraId="7873147E" w14:textId="77777777"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14:paraId="71E62167" w14:textId="77777777"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14:paraId="7E7F6498" w14:textId="77777777"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14:paraId="249C618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14:paraId="1E5674A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14:paraId="75C5E0C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14:paraId="434C9E9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14:paraId="6D6CC32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14:paraId="0088514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14:paraId="08A369B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14:paraId="001B3F3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14:paraId="3053F22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14:paraId="1F7CF4C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14:paraId="17C86961" w14:textId="77777777"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14:paraId="01405ACA" w14:textId="77777777" w:rsidTr="006A49FD">
        <w:trPr>
          <w:trHeight w:val="270"/>
          <w:jc w:val="center"/>
        </w:trPr>
        <w:tc>
          <w:tcPr>
            <w:tcW w:w="704" w:type="dxa"/>
            <w:tcBorders>
              <w:top w:val="single" w:sz="4" w:space="0" w:color="auto"/>
            </w:tcBorders>
            <w:shd w:val="clear" w:color="auto" w:fill="auto"/>
            <w:noWrap/>
            <w:vAlign w:val="bottom"/>
            <w:hideMark/>
          </w:tcPr>
          <w:p w14:paraId="7843262C"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14:paraId="431C4D7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14:paraId="2FD47BD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14:paraId="05A0988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14:paraId="7D07C18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14:paraId="2D97BC5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14:paraId="312067D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14:paraId="433C529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14:paraId="7C3A0AA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14:paraId="59B79CA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14:paraId="7401B9C3" w14:textId="77777777"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14:paraId="5FEDDAE1" w14:textId="77777777" w:rsidTr="006A49FD">
        <w:trPr>
          <w:trHeight w:val="270"/>
          <w:jc w:val="center"/>
        </w:trPr>
        <w:tc>
          <w:tcPr>
            <w:tcW w:w="704" w:type="dxa"/>
            <w:shd w:val="clear" w:color="auto" w:fill="auto"/>
            <w:noWrap/>
            <w:vAlign w:val="bottom"/>
            <w:hideMark/>
          </w:tcPr>
          <w:p w14:paraId="1CE7AF0F"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14:paraId="7F33845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14:paraId="766954F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14:paraId="41EE398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14:paraId="6B213B1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14:paraId="74E3EB4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14:paraId="66C585B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14:paraId="42A79A9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14:paraId="32E370C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14:paraId="5A6A197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14:paraId="335F0920" w14:textId="77777777"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14:paraId="055A70D6" w14:textId="77777777" w:rsidTr="006A49FD">
        <w:trPr>
          <w:trHeight w:val="270"/>
          <w:jc w:val="center"/>
        </w:trPr>
        <w:tc>
          <w:tcPr>
            <w:tcW w:w="704" w:type="dxa"/>
            <w:shd w:val="clear" w:color="auto" w:fill="auto"/>
            <w:noWrap/>
            <w:vAlign w:val="bottom"/>
            <w:hideMark/>
          </w:tcPr>
          <w:p w14:paraId="42F2C3CD"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14:paraId="764E760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14:paraId="3B139DC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14:paraId="7A979E1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14:paraId="25990CA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14:paraId="7B867DE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14:paraId="719861E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14:paraId="7DF0BF3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14:paraId="17E5B61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14:paraId="62887BD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14:paraId="2903798A" w14:textId="77777777"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14:paraId="1BF83C9E" w14:textId="77777777" w:rsidTr="006A49FD">
        <w:trPr>
          <w:trHeight w:val="270"/>
          <w:jc w:val="center"/>
        </w:trPr>
        <w:tc>
          <w:tcPr>
            <w:tcW w:w="704" w:type="dxa"/>
            <w:shd w:val="clear" w:color="auto" w:fill="auto"/>
            <w:noWrap/>
            <w:vAlign w:val="bottom"/>
            <w:hideMark/>
          </w:tcPr>
          <w:p w14:paraId="79A78314"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14:paraId="2A5C7F1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14:paraId="398473B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14:paraId="29571B1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14:paraId="0DB6969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14:paraId="30BB43B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14:paraId="1B22AEA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14:paraId="1C934CA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14:paraId="59F18D6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14:paraId="22CA41E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14:paraId="444EBEBD" w14:textId="77777777"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14:paraId="2BE99FDB" w14:textId="77777777" w:rsidTr="006A49FD">
        <w:trPr>
          <w:trHeight w:val="270"/>
          <w:jc w:val="center"/>
        </w:trPr>
        <w:tc>
          <w:tcPr>
            <w:tcW w:w="704" w:type="dxa"/>
            <w:shd w:val="clear" w:color="auto" w:fill="auto"/>
            <w:noWrap/>
            <w:vAlign w:val="bottom"/>
            <w:hideMark/>
          </w:tcPr>
          <w:p w14:paraId="1D3A38B7"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14:paraId="5D9E8A9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14:paraId="2638837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14:paraId="61189C0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14:paraId="0825FDE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14:paraId="34894B9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14:paraId="1226028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14:paraId="573BB5A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14:paraId="28B3D15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14:paraId="1573712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14:paraId="08C941B0" w14:textId="77777777"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14:paraId="3CA660C3" w14:textId="77777777"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14:paraId="5AD99D76" w14:textId="77777777"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14:paraId="55DAE84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14:paraId="4A0D40D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14:paraId="797E0EB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14:paraId="74065CD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14:paraId="3323808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14:paraId="7406F40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14:paraId="49CD0F8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14:paraId="1F946F56" w14:textId="77777777" w:rsidTr="007F0D90">
        <w:trPr>
          <w:trHeight w:val="252"/>
          <w:jc w:val="center"/>
        </w:trPr>
        <w:tc>
          <w:tcPr>
            <w:tcW w:w="635" w:type="dxa"/>
            <w:tcBorders>
              <w:top w:val="single" w:sz="4" w:space="0" w:color="auto"/>
            </w:tcBorders>
            <w:shd w:val="clear" w:color="auto" w:fill="auto"/>
            <w:noWrap/>
            <w:vAlign w:val="bottom"/>
            <w:hideMark/>
          </w:tcPr>
          <w:p w14:paraId="697A9586"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14:paraId="1EC737D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14:paraId="5BB5AD6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14:paraId="63CA767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14:paraId="692FFE4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14:paraId="713B19C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14:paraId="03599AC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14:paraId="244A2359" w14:textId="77777777" w:rsidTr="007F0D90">
        <w:trPr>
          <w:trHeight w:val="252"/>
          <w:jc w:val="center"/>
        </w:trPr>
        <w:tc>
          <w:tcPr>
            <w:tcW w:w="635" w:type="dxa"/>
            <w:shd w:val="clear" w:color="auto" w:fill="auto"/>
            <w:noWrap/>
            <w:vAlign w:val="bottom"/>
            <w:hideMark/>
          </w:tcPr>
          <w:p w14:paraId="1C7FE6F3"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14:paraId="71CBAE4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14:paraId="2DEA986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14:paraId="1BE4F4B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14:paraId="398C054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14:paraId="4BB2C8C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14:paraId="24CE958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14:paraId="1ECA3C30" w14:textId="77777777" w:rsidTr="007F0D90">
        <w:trPr>
          <w:trHeight w:val="252"/>
          <w:jc w:val="center"/>
        </w:trPr>
        <w:tc>
          <w:tcPr>
            <w:tcW w:w="635" w:type="dxa"/>
            <w:shd w:val="clear" w:color="auto" w:fill="auto"/>
            <w:noWrap/>
            <w:vAlign w:val="bottom"/>
            <w:hideMark/>
          </w:tcPr>
          <w:p w14:paraId="4B3ACA9F"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14:paraId="297C25E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14:paraId="1AC7F21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14:paraId="039EC23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14:paraId="7C8D360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14:paraId="505EB56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14:paraId="5C6160C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14:paraId="7C49CB85" w14:textId="77777777" w:rsidTr="007F0D90">
        <w:trPr>
          <w:trHeight w:val="252"/>
          <w:jc w:val="center"/>
        </w:trPr>
        <w:tc>
          <w:tcPr>
            <w:tcW w:w="635" w:type="dxa"/>
            <w:shd w:val="clear" w:color="auto" w:fill="auto"/>
            <w:noWrap/>
            <w:vAlign w:val="bottom"/>
            <w:hideMark/>
          </w:tcPr>
          <w:p w14:paraId="4F73B003"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14:paraId="2434543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14:paraId="06903FE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14:paraId="66F0BDB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14:paraId="3CABCB4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14:paraId="25A372C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14:paraId="0A766D3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14:paraId="6030BBDB" w14:textId="77777777" w:rsidTr="007F0D90">
        <w:trPr>
          <w:trHeight w:val="252"/>
          <w:jc w:val="center"/>
        </w:trPr>
        <w:tc>
          <w:tcPr>
            <w:tcW w:w="635" w:type="dxa"/>
            <w:shd w:val="clear" w:color="auto" w:fill="auto"/>
            <w:noWrap/>
            <w:vAlign w:val="bottom"/>
            <w:hideMark/>
          </w:tcPr>
          <w:p w14:paraId="3611B204" w14:textId="77777777"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14:paraId="5FE7114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14:paraId="3E8FAC9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14:paraId="28DDBD4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14:paraId="5DB2459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14:paraId="1B25CAE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14:paraId="13E5566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14:paraId="48A3A5DD" w14:textId="77777777" w:rsidR="00BE1B19" w:rsidRPr="00426C9C" w:rsidRDefault="00BE1B19" w:rsidP="00BE1B19">
      <w:pPr>
        <w:rPr>
          <w:color w:val="000000" w:themeColor="text1"/>
          <w:sz w:val="24"/>
          <w:szCs w:val="24"/>
        </w:rPr>
      </w:pPr>
    </w:p>
    <w:p w14:paraId="491ED8F0" w14:textId="77777777"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14:paraId="3F755E3B" w14:textId="77777777" w:rsidR="00BE1B19" w:rsidRPr="00426C9C" w:rsidRDefault="00BE1B19" w:rsidP="0020194C">
      <w:pPr>
        <w:pStyle w:val="aa"/>
        <w:ind w:firstLine="420"/>
        <w:rPr>
          <w:color w:val="000000" w:themeColor="text1"/>
        </w:rPr>
      </w:pPr>
      <w:r w:rsidRPr="00426C9C">
        <w:rPr>
          <w:color w:val="000000" w:themeColor="text1"/>
        </w:rPr>
        <w:t>第二次对于江滨东</w:t>
      </w:r>
      <w:r w:rsidR="00711521">
        <w:rPr>
          <w:color w:val="000000" w:themeColor="text1"/>
        </w:rPr>
        <w:t>大道</w:t>
      </w:r>
      <w:r w:rsidRPr="00426C9C">
        <w:rPr>
          <w:color w:val="000000" w:themeColor="text1"/>
        </w:rPr>
        <w:t>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14:paraId="14ACDE9E" w14:textId="77777777"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14:paraId="29399E6E" w14:textId="77777777"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14:paraId="46E51D6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14:paraId="5EA6CA1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14:paraId="3FA4D3D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14:paraId="315FAB0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14:paraId="3E3045A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14:paraId="5CEC7D3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14:paraId="778CA29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14:paraId="69472FA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14:paraId="6AFB488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14:paraId="4519FB0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14:paraId="10BFCD74" w14:textId="77777777"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14:paraId="13574959" w14:textId="77777777" w:rsidTr="006A49FD">
        <w:trPr>
          <w:trHeight w:val="270"/>
          <w:jc w:val="center"/>
        </w:trPr>
        <w:tc>
          <w:tcPr>
            <w:tcW w:w="704" w:type="dxa"/>
            <w:tcBorders>
              <w:top w:val="single" w:sz="4" w:space="0" w:color="auto"/>
            </w:tcBorders>
            <w:shd w:val="clear" w:color="auto" w:fill="auto"/>
            <w:noWrap/>
            <w:vAlign w:val="bottom"/>
            <w:hideMark/>
          </w:tcPr>
          <w:p w14:paraId="227F99C9"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14:paraId="143B73DD" w14:textId="77777777"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14:paraId="47D88F78" w14:textId="77777777"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14:paraId="5A04D28C" w14:textId="77777777"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14:paraId="060E2A8A" w14:textId="77777777"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14:paraId="6882B643" w14:textId="77777777"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14:paraId="79972923" w14:textId="77777777"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14:paraId="37122D22" w14:textId="77777777"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14:paraId="4F5A5049" w14:textId="77777777"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14:paraId="56C6DFAD" w14:textId="77777777"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14:paraId="267FE3EA" w14:textId="77777777"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14:paraId="7762D59C" w14:textId="77777777" w:rsidTr="006A49FD">
        <w:trPr>
          <w:trHeight w:val="270"/>
          <w:jc w:val="center"/>
        </w:trPr>
        <w:tc>
          <w:tcPr>
            <w:tcW w:w="704" w:type="dxa"/>
            <w:shd w:val="clear" w:color="auto" w:fill="auto"/>
            <w:noWrap/>
            <w:vAlign w:val="bottom"/>
            <w:hideMark/>
          </w:tcPr>
          <w:p w14:paraId="16A59DCC"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14:paraId="6AA35301" w14:textId="77777777"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14:paraId="16B43A89" w14:textId="77777777"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14:paraId="1B366633" w14:textId="77777777"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14:paraId="10FB707F" w14:textId="77777777"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14:paraId="191773EF" w14:textId="77777777"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14:paraId="33C7495A" w14:textId="77777777"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14:paraId="7F55DE01" w14:textId="77777777"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14:paraId="1C32C42D" w14:textId="77777777"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14:paraId="629CB6E8" w14:textId="77777777"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14:paraId="3121C3D7" w14:textId="77777777"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14:paraId="4D268E06" w14:textId="77777777" w:rsidTr="006A49FD">
        <w:trPr>
          <w:trHeight w:val="270"/>
          <w:jc w:val="center"/>
        </w:trPr>
        <w:tc>
          <w:tcPr>
            <w:tcW w:w="704" w:type="dxa"/>
            <w:shd w:val="clear" w:color="auto" w:fill="auto"/>
            <w:noWrap/>
            <w:vAlign w:val="bottom"/>
            <w:hideMark/>
          </w:tcPr>
          <w:p w14:paraId="25A9BEF4"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14:paraId="7C0F6516" w14:textId="77777777"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14:paraId="75A60403" w14:textId="77777777"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14:paraId="7CF4CD37" w14:textId="77777777"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14:paraId="5671A6FF" w14:textId="77777777"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14:paraId="612073C1" w14:textId="77777777"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14:paraId="35059B44" w14:textId="77777777"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14:paraId="3322459D" w14:textId="77777777"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14:paraId="44D55D92" w14:textId="77777777"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14:paraId="48737318" w14:textId="77777777"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14:paraId="10133D62" w14:textId="77777777"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14:paraId="4503546C" w14:textId="77777777" w:rsidTr="006A49FD">
        <w:trPr>
          <w:trHeight w:val="270"/>
          <w:jc w:val="center"/>
        </w:trPr>
        <w:tc>
          <w:tcPr>
            <w:tcW w:w="704" w:type="dxa"/>
            <w:shd w:val="clear" w:color="auto" w:fill="auto"/>
            <w:noWrap/>
            <w:vAlign w:val="bottom"/>
            <w:hideMark/>
          </w:tcPr>
          <w:p w14:paraId="5B236993"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14:paraId="78960DBB" w14:textId="77777777"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14:paraId="2F99BD44" w14:textId="77777777"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14:paraId="37FE96C5" w14:textId="77777777"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14:paraId="3CEADED4" w14:textId="77777777"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14:paraId="19734E00" w14:textId="77777777"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14:paraId="77840773" w14:textId="77777777"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14:paraId="1F1EC27C" w14:textId="77777777"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14:paraId="7A17E4B0" w14:textId="77777777"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14:paraId="01AD2562" w14:textId="77777777"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14:paraId="6A7FD460" w14:textId="77777777"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14:paraId="071FADB5" w14:textId="77777777" w:rsidTr="006A49FD">
        <w:trPr>
          <w:trHeight w:val="270"/>
          <w:jc w:val="center"/>
        </w:trPr>
        <w:tc>
          <w:tcPr>
            <w:tcW w:w="704" w:type="dxa"/>
            <w:shd w:val="clear" w:color="auto" w:fill="auto"/>
            <w:noWrap/>
            <w:vAlign w:val="bottom"/>
            <w:hideMark/>
          </w:tcPr>
          <w:p w14:paraId="2BCA9325"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14:paraId="157BB91A" w14:textId="77777777"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14:paraId="4678D8EF" w14:textId="77777777"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14:paraId="25273566" w14:textId="77777777"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14:paraId="6C384519" w14:textId="77777777"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14:paraId="45BFAF04" w14:textId="77777777"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14:paraId="65AA0BAF" w14:textId="77777777"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14:paraId="478F339B" w14:textId="77777777"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14:paraId="5BBBA4E3" w14:textId="77777777"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14:paraId="48B181AA" w14:textId="77777777"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14:paraId="5CC8317F" w14:textId="77777777"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14:paraId="6557A0B0" w14:textId="77777777"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14:paraId="502A9ACF" w14:textId="77777777"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14:paraId="6DBC790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14:paraId="727BA30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14:paraId="0C2A719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14:paraId="5354F8F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14:paraId="7DE0C5C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14:paraId="3310EC5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14:paraId="2B46A4B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14:paraId="7952509D" w14:textId="77777777" w:rsidTr="007F0D90">
        <w:trPr>
          <w:trHeight w:val="215"/>
          <w:jc w:val="center"/>
        </w:trPr>
        <w:tc>
          <w:tcPr>
            <w:tcW w:w="622" w:type="dxa"/>
            <w:tcBorders>
              <w:top w:val="single" w:sz="4" w:space="0" w:color="auto"/>
            </w:tcBorders>
            <w:shd w:val="clear" w:color="auto" w:fill="auto"/>
            <w:noWrap/>
            <w:vAlign w:val="bottom"/>
            <w:hideMark/>
          </w:tcPr>
          <w:p w14:paraId="0D81E13A"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14:paraId="4AAA225F"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14:paraId="7BF5681B"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14:paraId="10A7CC9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14:paraId="1060B59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14:paraId="6922470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14:paraId="630CB39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14:paraId="25EFA027" w14:textId="77777777" w:rsidTr="007F0D90">
        <w:trPr>
          <w:trHeight w:val="215"/>
          <w:jc w:val="center"/>
        </w:trPr>
        <w:tc>
          <w:tcPr>
            <w:tcW w:w="622" w:type="dxa"/>
            <w:shd w:val="clear" w:color="auto" w:fill="auto"/>
            <w:noWrap/>
            <w:vAlign w:val="bottom"/>
            <w:hideMark/>
          </w:tcPr>
          <w:p w14:paraId="65EB900B"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14:paraId="1901DD53" w14:textId="77777777"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14:paraId="77947F22" w14:textId="77777777"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14:paraId="16DE2E3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14:paraId="649FDF5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14:paraId="644864B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14:paraId="484BFB2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14:paraId="1487DD05" w14:textId="77777777" w:rsidTr="007F0D90">
        <w:trPr>
          <w:trHeight w:val="215"/>
          <w:jc w:val="center"/>
        </w:trPr>
        <w:tc>
          <w:tcPr>
            <w:tcW w:w="622" w:type="dxa"/>
            <w:shd w:val="clear" w:color="auto" w:fill="auto"/>
            <w:noWrap/>
            <w:vAlign w:val="bottom"/>
            <w:hideMark/>
          </w:tcPr>
          <w:p w14:paraId="74DFB17C"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14:paraId="44A8E087" w14:textId="77777777"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14:paraId="1DBA65E6" w14:textId="77777777"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14:paraId="12E3EDA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14:paraId="4D20723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14:paraId="70C96B7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14:paraId="7A2C676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14:paraId="7F2B3AC3" w14:textId="77777777" w:rsidTr="007F0D90">
        <w:trPr>
          <w:trHeight w:val="215"/>
          <w:jc w:val="center"/>
        </w:trPr>
        <w:tc>
          <w:tcPr>
            <w:tcW w:w="622" w:type="dxa"/>
            <w:shd w:val="clear" w:color="auto" w:fill="auto"/>
            <w:noWrap/>
            <w:vAlign w:val="bottom"/>
            <w:hideMark/>
          </w:tcPr>
          <w:p w14:paraId="3B36D35F"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14:paraId="4157B316" w14:textId="77777777"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14:paraId="5C7E2915" w14:textId="77777777"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14:paraId="6EFAFF8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14:paraId="2E29529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14:paraId="0251D9B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14:paraId="19196B0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14:paraId="43BB109F" w14:textId="77777777" w:rsidTr="007F0D90">
        <w:trPr>
          <w:trHeight w:val="215"/>
          <w:jc w:val="center"/>
        </w:trPr>
        <w:tc>
          <w:tcPr>
            <w:tcW w:w="622" w:type="dxa"/>
            <w:shd w:val="clear" w:color="auto" w:fill="auto"/>
            <w:noWrap/>
            <w:vAlign w:val="bottom"/>
            <w:hideMark/>
          </w:tcPr>
          <w:p w14:paraId="387A5888" w14:textId="77777777"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14:paraId="48A31F77" w14:textId="77777777"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14:paraId="34FAEBB4" w14:textId="77777777"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14:paraId="1931193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14:paraId="0BA0BE4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14:paraId="30B164B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14:paraId="2071AB0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14:paraId="7A797EDF" w14:textId="77777777" w:rsidR="00BE1B19" w:rsidRPr="00426C9C" w:rsidRDefault="00BE1B19" w:rsidP="00BE1B19">
      <w:pPr>
        <w:rPr>
          <w:color w:val="000000" w:themeColor="text1"/>
          <w:sz w:val="24"/>
          <w:szCs w:val="24"/>
        </w:rPr>
      </w:pPr>
    </w:p>
    <w:p w14:paraId="22052C6C" w14:textId="77777777"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14:paraId="3B85E501" w14:textId="77777777"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14:paraId="1AAF32EE" w14:textId="77777777"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14:paraId="4E418696" w14:textId="77777777"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6671B10F" wp14:editId="32A2738D">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1D37BFAB" wp14:editId="7EC0B59F">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14:paraId="42D51630" w14:textId="77777777"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14:paraId="03C10649" w14:textId="77777777"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14:paraId="4A8413E9" w14:textId="77777777"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14:paraId="1F1ABFA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14:paraId="6036B4FE"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14:paraId="2DCA59E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14:paraId="46E6CBE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14:paraId="1F293B7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14:paraId="0BDB9A0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14:paraId="02AFD44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14:paraId="2E709A2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14:paraId="30D7115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14:paraId="45C0ACB7"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14:paraId="0BAEC339" w14:textId="77777777"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14:paraId="3A15BF14" w14:textId="77777777" w:rsidTr="00BF7353">
        <w:trPr>
          <w:trHeight w:val="270"/>
          <w:jc w:val="center"/>
        </w:trPr>
        <w:tc>
          <w:tcPr>
            <w:tcW w:w="704" w:type="dxa"/>
            <w:tcBorders>
              <w:top w:val="single" w:sz="4" w:space="0" w:color="auto"/>
            </w:tcBorders>
            <w:shd w:val="clear" w:color="auto" w:fill="auto"/>
            <w:noWrap/>
            <w:vAlign w:val="bottom"/>
            <w:hideMark/>
          </w:tcPr>
          <w:p w14:paraId="47FC9FF2"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14:paraId="4190D9A3" w14:textId="77777777"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14:paraId="6CFA0A12" w14:textId="77777777"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14:paraId="4F6135CC" w14:textId="77777777"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14:paraId="5F59A441" w14:textId="77777777"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14:paraId="0CFF46F4" w14:textId="77777777"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14:paraId="3851C35A" w14:textId="77777777"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14:paraId="33C01CD4" w14:textId="77777777"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14:paraId="6C1EAF47" w14:textId="77777777"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14:paraId="703734D2" w14:textId="77777777"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14:paraId="10F24A36" w14:textId="77777777"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14:paraId="516994F4" w14:textId="77777777" w:rsidTr="00BF7353">
        <w:trPr>
          <w:trHeight w:val="270"/>
          <w:jc w:val="center"/>
        </w:trPr>
        <w:tc>
          <w:tcPr>
            <w:tcW w:w="704" w:type="dxa"/>
            <w:shd w:val="clear" w:color="auto" w:fill="auto"/>
            <w:noWrap/>
            <w:vAlign w:val="bottom"/>
            <w:hideMark/>
          </w:tcPr>
          <w:p w14:paraId="6F50245A" w14:textId="77777777"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14:paraId="708F7279" w14:textId="77777777"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14:paraId="4A278DCF" w14:textId="77777777"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14:paraId="6A780FCB" w14:textId="77777777"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14:paraId="1B02D788" w14:textId="77777777"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14:paraId="57134EC0" w14:textId="77777777"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14:paraId="1AC10D7E" w14:textId="77777777"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14:paraId="7B2F6A45" w14:textId="77777777"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14:paraId="650CCE8D" w14:textId="77777777"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14:paraId="375CF03C" w14:textId="77777777"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14:paraId="0378EEB0" w14:textId="77777777"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14:paraId="47C4E433" w14:textId="77777777" w:rsidTr="00BF7353">
        <w:trPr>
          <w:trHeight w:val="270"/>
          <w:jc w:val="center"/>
        </w:trPr>
        <w:tc>
          <w:tcPr>
            <w:tcW w:w="704" w:type="dxa"/>
            <w:shd w:val="clear" w:color="auto" w:fill="auto"/>
            <w:noWrap/>
            <w:vAlign w:val="bottom"/>
            <w:hideMark/>
          </w:tcPr>
          <w:p w14:paraId="5A842543" w14:textId="77777777"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14:paraId="1A966644" w14:textId="77777777"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14:paraId="16DDF9E6" w14:textId="77777777"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14:paraId="5CC8B310" w14:textId="77777777"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14:paraId="1A8A43BB" w14:textId="77777777"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14:paraId="45552B62" w14:textId="77777777"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14:paraId="6F6E2F42" w14:textId="77777777"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14:paraId="7117DCF4" w14:textId="77777777"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14:paraId="3B845EB9" w14:textId="77777777"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14:paraId="6032B034" w14:textId="77777777"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14:paraId="139EA24B" w14:textId="77777777"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14:paraId="00CF9204" w14:textId="77777777" w:rsidTr="00BF7353">
        <w:trPr>
          <w:trHeight w:val="270"/>
          <w:jc w:val="center"/>
        </w:trPr>
        <w:tc>
          <w:tcPr>
            <w:tcW w:w="704" w:type="dxa"/>
            <w:shd w:val="clear" w:color="auto" w:fill="auto"/>
            <w:noWrap/>
            <w:vAlign w:val="bottom"/>
            <w:hideMark/>
          </w:tcPr>
          <w:p w14:paraId="677340E8" w14:textId="77777777"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14:paraId="4B8DEFF4" w14:textId="77777777"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14:paraId="1F3B3E28" w14:textId="77777777"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14:paraId="3ECC4831" w14:textId="77777777"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14:paraId="3DFA5A77" w14:textId="77777777"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14:paraId="486D58D4" w14:textId="77777777"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14:paraId="25F58F70" w14:textId="77777777"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14:paraId="588C8E08" w14:textId="77777777"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14:paraId="2331BAA6" w14:textId="77777777"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14:paraId="45D241CE" w14:textId="77777777"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14:paraId="2E334AF6" w14:textId="77777777"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14:paraId="69E38417" w14:textId="77777777" w:rsidTr="00BF7353">
        <w:trPr>
          <w:trHeight w:val="270"/>
          <w:jc w:val="center"/>
        </w:trPr>
        <w:tc>
          <w:tcPr>
            <w:tcW w:w="704" w:type="dxa"/>
            <w:shd w:val="clear" w:color="auto" w:fill="auto"/>
            <w:noWrap/>
            <w:vAlign w:val="bottom"/>
            <w:hideMark/>
          </w:tcPr>
          <w:p w14:paraId="36216458" w14:textId="77777777"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14:paraId="3A1342FC" w14:textId="77777777"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14:paraId="0FFD99A3" w14:textId="77777777"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14:paraId="0EFBBEC3" w14:textId="77777777"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14:paraId="6AD1E952" w14:textId="77777777"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14:paraId="11F0EE9F" w14:textId="77777777"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14:paraId="62FEF8BD" w14:textId="77777777"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14:paraId="6A996697" w14:textId="77777777"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14:paraId="1A019955" w14:textId="77777777"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14:paraId="4A6409A0" w14:textId="77777777"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14:paraId="7AD21E5B" w14:textId="77777777"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14:paraId="3A0F8441" w14:textId="77777777" w:rsidTr="00BF7353">
        <w:trPr>
          <w:trHeight w:val="270"/>
          <w:jc w:val="center"/>
        </w:trPr>
        <w:tc>
          <w:tcPr>
            <w:tcW w:w="704" w:type="dxa"/>
            <w:shd w:val="clear" w:color="auto" w:fill="auto"/>
            <w:noWrap/>
            <w:vAlign w:val="bottom"/>
          </w:tcPr>
          <w:p w14:paraId="584F4A15" w14:textId="77777777"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14:paraId="74D9FEC3" w14:textId="77777777"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14:paraId="6A0F77B2" w14:textId="77777777"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14:paraId="6E6FE76A" w14:textId="77777777"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14:paraId="560DC218" w14:textId="77777777"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14:paraId="68DC04D5" w14:textId="77777777"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14:paraId="5BB251B8" w14:textId="77777777"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14:paraId="62F5E0B9" w14:textId="77777777"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14:paraId="0DBB1418" w14:textId="77777777"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14:paraId="5CFE8BFF" w14:textId="77777777"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14:paraId="2C4DA714" w14:textId="77777777"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14:paraId="0051913A" w14:textId="77777777" w:rsidR="00BE1B19" w:rsidRPr="00426C9C" w:rsidRDefault="00BE1B19" w:rsidP="00BE1B19">
      <w:pPr>
        <w:rPr>
          <w:color w:val="000000" w:themeColor="text1"/>
          <w:sz w:val="24"/>
          <w:szCs w:val="24"/>
        </w:rPr>
      </w:pPr>
    </w:p>
    <w:p w14:paraId="543D08DA" w14:textId="77777777"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14:paraId="44898889" w14:textId="77777777"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14:paraId="6B47C2DD" w14:textId="77777777" w:rsidR="00BE1B19" w:rsidRPr="00426C9C" w:rsidRDefault="00BE1B19" w:rsidP="009A0E67">
      <w:pPr>
        <w:pStyle w:val="af6"/>
        <w:rPr>
          <w:color w:val="000000" w:themeColor="text1"/>
        </w:rPr>
      </w:pPr>
      <w:r w:rsidRPr="00426C9C">
        <w:rPr>
          <w:noProof/>
          <w:color w:val="000000" w:themeColor="text1"/>
        </w:rPr>
        <w:drawing>
          <wp:inline distT="0" distB="0" distL="0" distR="0" wp14:anchorId="42047EEF" wp14:editId="41867F80">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5FD621D2" wp14:editId="34DC6AB4">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14:paraId="3B0B82FC" w14:textId="77777777"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14:paraId="43ACCA33" w14:textId="77777777"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14:paraId="23706437" w14:textId="77777777"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14:paraId="56D5D96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14:paraId="6501F3D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14:paraId="16F4A4D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14:paraId="4264EA9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14:paraId="3488102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14:paraId="62DF65B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14:paraId="2F4E8310"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14:paraId="7206C54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14:paraId="08CAB45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14:paraId="63756A8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14:paraId="2A83F590" w14:textId="77777777"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14:paraId="6DDDA0D1" w14:textId="77777777" w:rsidTr="00BF7353">
        <w:trPr>
          <w:trHeight w:val="270"/>
          <w:jc w:val="center"/>
        </w:trPr>
        <w:tc>
          <w:tcPr>
            <w:tcW w:w="704" w:type="dxa"/>
            <w:tcBorders>
              <w:top w:val="single" w:sz="4" w:space="0" w:color="auto"/>
            </w:tcBorders>
            <w:shd w:val="clear" w:color="auto" w:fill="auto"/>
            <w:noWrap/>
            <w:vAlign w:val="bottom"/>
            <w:hideMark/>
          </w:tcPr>
          <w:p w14:paraId="29C14FB9"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14:paraId="781C3974" w14:textId="77777777"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14:paraId="6DD521C1" w14:textId="77777777"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14:paraId="247CEAD1" w14:textId="77777777"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14:paraId="67491795" w14:textId="77777777"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14:paraId="7A1AB027" w14:textId="77777777"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14:paraId="6CE4C020" w14:textId="77777777"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14:paraId="1EAB847D" w14:textId="77777777"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14:paraId="35066270" w14:textId="77777777"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14:paraId="50FB30E9" w14:textId="77777777"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14:paraId="4F904CC2" w14:textId="77777777"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14:paraId="0E14F937" w14:textId="77777777" w:rsidTr="00BF7353">
        <w:trPr>
          <w:trHeight w:val="270"/>
          <w:jc w:val="center"/>
        </w:trPr>
        <w:tc>
          <w:tcPr>
            <w:tcW w:w="704" w:type="dxa"/>
            <w:shd w:val="clear" w:color="auto" w:fill="auto"/>
            <w:noWrap/>
            <w:vAlign w:val="bottom"/>
            <w:hideMark/>
          </w:tcPr>
          <w:p w14:paraId="6A6F52CE" w14:textId="77777777"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14:paraId="4BC8A3CB" w14:textId="77777777"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14:paraId="6B407F5B" w14:textId="77777777"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14:paraId="2462B362" w14:textId="77777777"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14:paraId="79886AAC" w14:textId="77777777"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14:paraId="017151E8" w14:textId="77777777"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14:paraId="735FE9D9" w14:textId="77777777"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14:paraId="419B2F5B" w14:textId="77777777"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14:paraId="79748F4C" w14:textId="77777777"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14:paraId="07AA3D44" w14:textId="77777777"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14:paraId="28FD077C" w14:textId="77777777"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14:paraId="40E9F252" w14:textId="77777777" w:rsidTr="00BF7353">
        <w:trPr>
          <w:trHeight w:val="270"/>
          <w:jc w:val="center"/>
        </w:trPr>
        <w:tc>
          <w:tcPr>
            <w:tcW w:w="704" w:type="dxa"/>
            <w:shd w:val="clear" w:color="auto" w:fill="auto"/>
            <w:noWrap/>
            <w:vAlign w:val="bottom"/>
            <w:hideMark/>
          </w:tcPr>
          <w:p w14:paraId="55A96C4D" w14:textId="77777777"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14:paraId="5FAC9E16" w14:textId="77777777"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14:paraId="7C39A335" w14:textId="77777777"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14:paraId="4A3713B3" w14:textId="77777777"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14:paraId="3DFBA626" w14:textId="77777777"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14:paraId="7A21DDC3" w14:textId="77777777"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14:paraId="00457981" w14:textId="77777777"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14:paraId="0453007D" w14:textId="77777777"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14:paraId="7F467ED8" w14:textId="77777777"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14:paraId="4E7D1EF6" w14:textId="77777777"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14:paraId="3119AC0B" w14:textId="77777777"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14:paraId="2023339C" w14:textId="77777777" w:rsidTr="00BF7353">
        <w:trPr>
          <w:trHeight w:val="270"/>
          <w:jc w:val="center"/>
        </w:trPr>
        <w:tc>
          <w:tcPr>
            <w:tcW w:w="704" w:type="dxa"/>
            <w:shd w:val="clear" w:color="auto" w:fill="auto"/>
            <w:noWrap/>
            <w:vAlign w:val="bottom"/>
            <w:hideMark/>
          </w:tcPr>
          <w:p w14:paraId="6A0202D6" w14:textId="77777777"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14:paraId="6A33BDC8" w14:textId="77777777"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14:paraId="5E048D07" w14:textId="77777777"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14:paraId="6FA32A8B" w14:textId="77777777"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14:paraId="61A41101" w14:textId="77777777"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14:paraId="6E2D2C9A" w14:textId="77777777"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14:paraId="5614F699" w14:textId="77777777"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14:paraId="7D451FB9" w14:textId="77777777"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14:paraId="5FDEFBBC" w14:textId="77777777"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14:paraId="086C3B22" w14:textId="77777777"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14:paraId="3B25470B" w14:textId="77777777"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14:paraId="28B313BE" w14:textId="77777777" w:rsidTr="00BF7353">
        <w:trPr>
          <w:trHeight w:val="270"/>
          <w:jc w:val="center"/>
        </w:trPr>
        <w:tc>
          <w:tcPr>
            <w:tcW w:w="704" w:type="dxa"/>
            <w:shd w:val="clear" w:color="auto" w:fill="auto"/>
            <w:noWrap/>
            <w:vAlign w:val="bottom"/>
            <w:hideMark/>
          </w:tcPr>
          <w:p w14:paraId="017FAD82" w14:textId="77777777"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14:paraId="1A3012CB" w14:textId="77777777"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14:paraId="414DC2EC" w14:textId="77777777"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14:paraId="5F3BC085" w14:textId="77777777"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14:paraId="12559C50" w14:textId="77777777"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14:paraId="795A7569" w14:textId="77777777"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14:paraId="1E5740DF" w14:textId="77777777"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14:paraId="14606B14" w14:textId="77777777"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14:paraId="51F89D5B" w14:textId="77777777"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14:paraId="49B983A6" w14:textId="77777777"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14:paraId="6CFC5E1B" w14:textId="77777777"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14:paraId="7C1FB596" w14:textId="77777777" w:rsidTr="00BF7353">
        <w:trPr>
          <w:trHeight w:val="270"/>
          <w:jc w:val="center"/>
        </w:trPr>
        <w:tc>
          <w:tcPr>
            <w:tcW w:w="704" w:type="dxa"/>
            <w:shd w:val="clear" w:color="auto" w:fill="auto"/>
            <w:noWrap/>
            <w:vAlign w:val="bottom"/>
          </w:tcPr>
          <w:p w14:paraId="79092315" w14:textId="77777777"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14:paraId="6E93CC45" w14:textId="77777777"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14:paraId="371065C8" w14:textId="77777777"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14:paraId="0B1D8718" w14:textId="77777777"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14:paraId="06D46A9B" w14:textId="77777777"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14:paraId="1E0A6958" w14:textId="77777777"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14:paraId="10780ED1" w14:textId="77777777"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14:paraId="68DD2417" w14:textId="77777777"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14:paraId="06BE8118" w14:textId="77777777"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14:paraId="556B1710" w14:textId="77777777"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14:paraId="08609423" w14:textId="77777777"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14:paraId="67864881" w14:textId="77777777" w:rsidR="00BE1B19" w:rsidRPr="00426C9C" w:rsidRDefault="00BE1B19" w:rsidP="00BE1B19">
      <w:pPr>
        <w:rPr>
          <w:color w:val="000000" w:themeColor="text1"/>
          <w:sz w:val="24"/>
          <w:szCs w:val="24"/>
        </w:rPr>
      </w:pPr>
    </w:p>
    <w:p w14:paraId="2598775F" w14:textId="77777777" w:rsidR="00BE1B19" w:rsidRPr="00426C9C" w:rsidRDefault="00BE1B19" w:rsidP="00BF7353">
      <w:pPr>
        <w:pStyle w:val="a1"/>
        <w:spacing w:before="156" w:after="156"/>
        <w:rPr>
          <w:color w:val="000000" w:themeColor="text1"/>
        </w:rPr>
      </w:pPr>
      <w:bookmarkStart w:id="115" w:name="_Toc479259650"/>
      <w:r w:rsidRPr="00426C9C">
        <w:rPr>
          <w:color w:val="000000" w:themeColor="text1"/>
        </w:rPr>
        <w:t>测量结果的评价分析</w:t>
      </w:r>
      <w:bookmarkEnd w:id="115"/>
    </w:p>
    <w:p w14:paraId="652850AD" w14:textId="77777777"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w:t>
      </w:r>
      <w:r w:rsidRPr="00426C9C">
        <w:rPr>
          <w:color w:val="000000" w:themeColor="text1"/>
        </w:rPr>
        <w:lastRenderedPageBreak/>
        <w:t>交通噪声进行了监测工作；在下午和早上两个时间段对于黄公望村的整体声环境进行了详细的测量工作，以这两次的测量数据作为主要的分析依据。</w:t>
      </w:r>
    </w:p>
    <w:p w14:paraId="56ABDC88" w14:textId="77777777"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14:paraId="1A382586" w14:textId="77777777"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14:paraId="77045088" w14:textId="77777777"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14:paraId="675C3F21" w14:textId="77777777"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14:paraId="7B925CDA" w14:textId="77777777"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14:paraId="39010351"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14:paraId="76E91875"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14:paraId="0534EB21" w14:textId="77777777" w:rsidTr="003F1957">
        <w:trPr>
          <w:trHeight w:val="270"/>
          <w:jc w:val="center"/>
        </w:trPr>
        <w:tc>
          <w:tcPr>
            <w:tcW w:w="1080" w:type="dxa"/>
            <w:tcBorders>
              <w:top w:val="single" w:sz="4" w:space="0" w:color="auto"/>
            </w:tcBorders>
            <w:shd w:val="clear" w:color="auto" w:fill="auto"/>
            <w:noWrap/>
            <w:vAlign w:val="bottom"/>
            <w:hideMark/>
          </w:tcPr>
          <w:p w14:paraId="58EED44A"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14:paraId="5D530C0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14:paraId="560126A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14:paraId="4615AE59" w14:textId="77777777" w:rsidTr="003F1957">
        <w:trPr>
          <w:trHeight w:val="270"/>
          <w:jc w:val="center"/>
        </w:trPr>
        <w:tc>
          <w:tcPr>
            <w:tcW w:w="1080" w:type="dxa"/>
            <w:shd w:val="clear" w:color="auto" w:fill="auto"/>
            <w:noWrap/>
            <w:vAlign w:val="bottom"/>
            <w:hideMark/>
          </w:tcPr>
          <w:p w14:paraId="5A2CFA4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14:paraId="0A8A2C7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14:paraId="71D9A82D"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14:paraId="0E2E66A1" w14:textId="77777777" w:rsidTr="003F1957">
        <w:trPr>
          <w:trHeight w:val="270"/>
          <w:jc w:val="center"/>
        </w:trPr>
        <w:tc>
          <w:tcPr>
            <w:tcW w:w="1080" w:type="dxa"/>
            <w:shd w:val="clear" w:color="auto" w:fill="auto"/>
            <w:noWrap/>
            <w:vAlign w:val="bottom"/>
            <w:hideMark/>
          </w:tcPr>
          <w:p w14:paraId="48CE6AAB"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14:paraId="31DEEFE6"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14:paraId="50A612DC"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14:paraId="3E12AA7A" w14:textId="77777777" w:rsidTr="003F1957">
        <w:trPr>
          <w:trHeight w:val="270"/>
          <w:jc w:val="center"/>
        </w:trPr>
        <w:tc>
          <w:tcPr>
            <w:tcW w:w="1080" w:type="dxa"/>
            <w:shd w:val="clear" w:color="auto" w:fill="auto"/>
            <w:noWrap/>
            <w:vAlign w:val="bottom"/>
            <w:hideMark/>
          </w:tcPr>
          <w:p w14:paraId="2523E6C3"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14:paraId="6D588A1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14:paraId="78B7CBCF"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14:paraId="50F55264" w14:textId="77777777" w:rsidTr="003F1957">
        <w:trPr>
          <w:trHeight w:val="270"/>
          <w:jc w:val="center"/>
        </w:trPr>
        <w:tc>
          <w:tcPr>
            <w:tcW w:w="1080" w:type="dxa"/>
            <w:shd w:val="clear" w:color="auto" w:fill="auto"/>
            <w:noWrap/>
            <w:vAlign w:val="bottom"/>
            <w:hideMark/>
          </w:tcPr>
          <w:p w14:paraId="6D22E1E9"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14:paraId="6E418E72"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14:paraId="64028D5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14:paraId="7282FF63" w14:textId="77777777" w:rsidTr="003F1957">
        <w:trPr>
          <w:trHeight w:val="270"/>
          <w:jc w:val="center"/>
        </w:trPr>
        <w:tc>
          <w:tcPr>
            <w:tcW w:w="1080" w:type="dxa"/>
            <w:shd w:val="clear" w:color="auto" w:fill="auto"/>
            <w:noWrap/>
            <w:vAlign w:val="bottom"/>
            <w:hideMark/>
          </w:tcPr>
          <w:p w14:paraId="6E66B5F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14:paraId="755FDDA8"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14:paraId="79C76BE4" w14:textId="77777777"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14:paraId="268C7905" w14:textId="77777777" w:rsidR="00BE1B19" w:rsidRPr="00426C9C" w:rsidRDefault="00BE1B19" w:rsidP="00BE1B19">
      <w:pPr>
        <w:rPr>
          <w:color w:val="000000" w:themeColor="text1"/>
          <w:sz w:val="24"/>
          <w:szCs w:val="24"/>
        </w:rPr>
      </w:pPr>
    </w:p>
    <w:p w14:paraId="760B78A0" w14:textId="77777777"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区域声环境存在一定程度上的影响，村中部分区域的施工噪声也对声环境产生不良影响。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的主要构成，对村庄区域声环境产生很大的影响，后期的村庄整体规划中可以在声景设计中适当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14:paraId="311F7ABA" w14:textId="77777777" w:rsidR="004F66FC" w:rsidRPr="00426C9C" w:rsidRDefault="004F66FC" w:rsidP="004F66FC">
      <w:pPr>
        <w:pStyle w:val="aa"/>
        <w:ind w:firstLine="420"/>
        <w:rPr>
          <w:color w:val="000000" w:themeColor="text1"/>
        </w:rPr>
      </w:pPr>
    </w:p>
    <w:p w14:paraId="1FB3FAED" w14:textId="77777777" w:rsidR="004F66FC" w:rsidRPr="00426C9C" w:rsidRDefault="004F66FC" w:rsidP="004F66FC">
      <w:pPr>
        <w:pStyle w:val="aa"/>
        <w:ind w:firstLine="420"/>
        <w:rPr>
          <w:color w:val="000000" w:themeColor="text1"/>
        </w:rPr>
      </w:pPr>
    </w:p>
    <w:p w14:paraId="56AE2944" w14:textId="77777777" w:rsidR="004F66FC" w:rsidRPr="00426C9C" w:rsidRDefault="004F66FC" w:rsidP="004F66FC">
      <w:pPr>
        <w:pStyle w:val="aa"/>
        <w:ind w:firstLine="420"/>
        <w:rPr>
          <w:color w:val="000000" w:themeColor="text1"/>
        </w:rPr>
      </w:pPr>
    </w:p>
    <w:p w14:paraId="7272075E" w14:textId="77777777" w:rsidR="004F66FC" w:rsidRPr="00426C9C" w:rsidRDefault="004F66FC" w:rsidP="004F66FC">
      <w:pPr>
        <w:pStyle w:val="aa"/>
        <w:ind w:firstLine="420"/>
        <w:rPr>
          <w:color w:val="000000" w:themeColor="text1"/>
        </w:rPr>
      </w:pPr>
    </w:p>
    <w:p w14:paraId="1B91900B" w14:textId="77777777" w:rsidR="004F66FC" w:rsidRPr="00426C9C" w:rsidRDefault="004F66FC" w:rsidP="004F66FC">
      <w:pPr>
        <w:pStyle w:val="aa"/>
        <w:ind w:firstLine="420"/>
        <w:rPr>
          <w:color w:val="000000" w:themeColor="text1"/>
        </w:rPr>
      </w:pPr>
    </w:p>
    <w:p w14:paraId="3A4FC93E" w14:textId="77777777" w:rsidR="004F66FC" w:rsidRPr="00426C9C" w:rsidRDefault="004F66FC" w:rsidP="004F66FC">
      <w:pPr>
        <w:pStyle w:val="aa"/>
        <w:ind w:firstLine="420"/>
        <w:rPr>
          <w:color w:val="000000" w:themeColor="text1"/>
        </w:rPr>
      </w:pPr>
    </w:p>
    <w:p w14:paraId="21E821CC" w14:textId="77777777" w:rsidR="004F66FC" w:rsidRPr="00426C9C" w:rsidRDefault="004F66FC" w:rsidP="004F66FC">
      <w:pPr>
        <w:pStyle w:val="aa"/>
        <w:ind w:firstLine="420"/>
        <w:rPr>
          <w:color w:val="000000" w:themeColor="text1"/>
        </w:rPr>
      </w:pPr>
    </w:p>
    <w:p w14:paraId="61655384" w14:textId="77777777" w:rsidR="004F66FC" w:rsidRPr="00426C9C" w:rsidRDefault="004F66FC" w:rsidP="009A0E67">
      <w:pPr>
        <w:pStyle w:val="aa"/>
        <w:ind w:firstLineChars="0" w:firstLine="0"/>
        <w:rPr>
          <w:color w:val="000000" w:themeColor="text1"/>
        </w:rPr>
      </w:pPr>
    </w:p>
    <w:p w14:paraId="0741E8F1" w14:textId="77777777" w:rsidR="004F66FC" w:rsidRPr="00426C9C" w:rsidRDefault="004F66FC" w:rsidP="004F66FC">
      <w:pPr>
        <w:pStyle w:val="aa"/>
        <w:ind w:firstLine="420"/>
        <w:rPr>
          <w:color w:val="000000" w:themeColor="text1"/>
        </w:rPr>
      </w:pPr>
    </w:p>
    <w:p w14:paraId="06920DF1" w14:textId="77777777" w:rsidR="004F66FC" w:rsidRPr="00426C9C" w:rsidRDefault="004F66FC" w:rsidP="004F66FC">
      <w:pPr>
        <w:pStyle w:val="aa"/>
        <w:ind w:firstLine="420"/>
        <w:rPr>
          <w:color w:val="000000" w:themeColor="text1"/>
        </w:rPr>
      </w:pPr>
    </w:p>
    <w:p w14:paraId="2C2D865B" w14:textId="77777777" w:rsidR="004F66FC" w:rsidRPr="00426C9C" w:rsidRDefault="004F66FC" w:rsidP="004F66FC">
      <w:pPr>
        <w:pStyle w:val="aa"/>
        <w:ind w:firstLine="420"/>
        <w:rPr>
          <w:color w:val="000000" w:themeColor="text1"/>
        </w:rPr>
      </w:pPr>
    </w:p>
    <w:p w14:paraId="6988268D" w14:textId="77777777" w:rsidR="004F66FC" w:rsidRPr="00426C9C" w:rsidRDefault="004F66FC" w:rsidP="009B129A">
      <w:pPr>
        <w:pStyle w:val="aa"/>
        <w:ind w:firstLineChars="0" w:firstLine="0"/>
        <w:rPr>
          <w:color w:val="000000" w:themeColor="text1"/>
        </w:rPr>
      </w:pPr>
    </w:p>
    <w:p w14:paraId="273BD2BB" w14:textId="77777777" w:rsidR="00BF7353" w:rsidRPr="00426C9C" w:rsidRDefault="00BF7353" w:rsidP="00BF7353">
      <w:pPr>
        <w:pStyle w:val="a"/>
        <w:spacing w:before="156" w:after="312"/>
        <w:rPr>
          <w:color w:val="000000" w:themeColor="text1"/>
        </w:rPr>
      </w:pPr>
      <w:bookmarkStart w:id="116" w:name="_Toc479259651"/>
      <w:r w:rsidRPr="00426C9C">
        <w:rPr>
          <w:color w:val="000000" w:themeColor="text1"/>
        </w:rPr>
        <w:lastRenderedPageBreak/>
        <w:t>富水乡村声环境模拟分析</w:t>
      </w:r>
      <w:bookmarkEnd w:id="116"/>
    </w:p>
    <w:p w14:paraId="3D100BCD" w14:textId="77777777" w:rsidR="00BF7353" w:rsidRPr="00426C9C" w:rsidRDefault="00BF7353" w:rsidP="00BF7353">
      <w:pPr>
        <w:pStyle w:val="a0"/>
        <w:spacing w:before="156" w:after="156"/>
        <w:rPr>
          <w:color w:val="000000" w:themeColor="text1"/>
        </w:rPr>
      </w:pPr>
      <w:bookmarkStart w:id="117" w:name="_Toc479259652"/>
      <w:r w:rsidRPr="00426C9C">
        <w:rPr>
          <w:color w:val="000000" w:themeColor="text1"/>
        </w:rPr>
        <w:t>声学仿真平台介绍</w:t>
      </w:r>
      <w:bookmarkEnd w:id="117"/>
    </w:p>
    <w:p w14:paraId="2BA19655" w14:textId="77777777" w:rsidR="00BF7353" w:rsidRPr="00426C9C" w:rsidRDefault="00887BA7" w:rsidP="00BF7353">
      <w:pPr>
        <w:pStyle w:val="a1"/>
        <w:spacing w:before="156" w:after="156"/>
        <w:rPr>
          <w:color w:val="000000" w:themeColor="text1"/>
        </w:rPr>
      </w:pPr>
      <w:bookmarkStart w:id="118" w:name="_Toc479259653"/>
      <w:r>
        <w:rPr>
          <w:color w:val="000000" w:themeColor="text1"/>
        </w:rPr>
        <w:t>RAYNOISE</w:t>
      </w:r>
      <w:r w:rsidR="00BF7353" w:rsidRPr="00426C9C">
        <w:rPr>
          <w:color w:val="000000" w:themeColor="text1"/>
        </w:rPr>
        <w:t>声学仿真模拟的原理</w:t>
      </w:r>
      <w:bookmarkEnd w:id="118"/>
    </w:p>
    <w:p w14:paraId="71111311" w14:textId="77777777"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14:paraId="37156B5D" w14:textId="77777777" w:rsidR="00BF7353" w:rsidRPr="00426C9C" w:rsidRDefault="00BF7353" w:rsidP="009A0E67">
      <w:pPr>
        <w:pStyle w:val="af6"/>
        <w:rPr>
          <w:b/>
          <w:color w:val="000000" w:themeColor="text1"/>
        </w:rPr>
      </w:pPr>
      <w:r w:rsidRPr="00426C9C">
        <w:rPr>
          <w:noProof/>
          <w:color w:val="000000" w:themeColor="text1"/>
        </w:rPr>
        <w:drawing>
          <wp:inline distT="0" distB="0" distL="0" distR="0" wp14:anchorId="06F64712" wp14:editId="3111428D">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14:paraId="4BC48FBF" w14:textId="77777777"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14:paraId="4ECB7EBC" w14:textId="77777777" w:rsidR="00BF7353" w:rsidRPr="00426C9C" w:rsidRDefault="00BF7353" w:rsidP="00BF7353">
      <w:pPr>
        <w:pStyle w:val="a1"/>
        <w:spacing w:before="156" w:after="156"/>
        <w:rPr>
          <w:color w:val="000000" w:themeColor="text1"/>
        </w:rPr>
      </w:pPr>
      <w:bookmarkStart w:id="119" w:name="_Toc479259654"/>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119"/>
    </w:p>
    <w:p w14:paraId="6FC9BECC" w14:textId="77777777"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lastRenderedPageBreak/>
        <w:t>80</w:t>
      </w:r>
      <w:r w:rsidRPr="00426C9C">
        <w:rPr>
          <w:color w:val="000000" w:themeColor="text1"/>
        </w:rPr>
        <w:t>年代后期以来，随着计算机技术的高速发展，数字技术正逐渐占据主导地位。数字技术的核心就是利用多媒体计算机进行建模，并编程计算脉冲响应。该技术具有简便、快速以及精度可以不断改善的特点，这些是模拟技术所无法比拟的。计算脉冲响应有两种著名的方法：虚源法（</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14:paraId="29A98369" w14:textId="77777777"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14:paraId="67230AD0" w14:textId="77777777"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14:paraId="4662CC31" w14:textId="77777777"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14:paraId="57404C97" w14:textId="77777777"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14:paraId="58C7200F" w14:textId="77777777"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14:paraId="6A25CC2B" w14:textId="77777777" w:rsidR="00BF7353" w:rsidRPr="00426C9C" w:rsidRDefault="00BF7353" w:rsidP="00BF7353">
      <w:pPr>
        <w:pStyle w:val="a1"/>
        <w:spacing w:before="156" w:after="156"/>
        <w:rPr>
          <w:color w:val="000000" w:themeColor="text1"/>
        </w:rPr>
      </w:pPr>
      <w:bookmarkStart w:id="120" w:name="_Toc479259655"/>
      <w:r w:rsidRPr="00426C9C">
        <w:rPr>
          <w:rFonts w:hint="eastAsia"/>
          <w:color w:val="000000" w:themeColor="text1"/>
        </w:rPr>
        <w:t>声学软件仿真模拟的优势</w:t>
      </w:r>
      <w:bookmarkEnd w:id="120"/>
    </w:p>
    <w:p w14:paraId="47167CF7" w14:textId="77777777"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14:paraId="44C4E66C" w14:textId="77777777"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乡村声环境的实际情况能够比较真实的模拟再现，能同时考虑多个点声源、线声源以及任意形状的面声源对区域环境的复合影响。对于传统方法中很难计算和预测的部分，软件模拟中也能较为方便的重现并进行模拟。</w:t>
      </w:r>
    </w:p>
    <w:p w14:paraId="50C89D24" w14:textId="77777777"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14:paraId="3B415B19" w14:textId="77777777"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14:paraId="5550B2EF" w14:textId="77777777" w:rsidR="00BF7353" w:rsidRPr="00426C9C" w:rsidRDefault="00BF7353" w:rsidP="00A866F4">
      <w:pPr>
        <w:pStyle w:val="a0"/>
        <w:spacing w:before="156" w:after="156"/>
        <w:rPr>
          <w:color w:val="000000" w:themeColor="text1"/>
        </w:rPr>
      </w:pPr>
      <w:bookmarkStart w:id="121" w:name="_Toc479259656"/>
      <w:r w:rsidRPr="00426C9C">
        <w:rPr>
          <w:color w:val="000000" w:themeColor="text1"/>
        </w:rPr>
        <w:lastRenderedPageBreak/>
        <w:t>乡村声环境声学仿真模型建立</w:t>
      </w:r>
      <w:bookmarkEnd w:id="121"/>
    </w:p>
    <w:p w14:paraId="13ED6766" w14:textId="77777777" w:rsidR="00BF7353" w:rsidRPr="00426C9C" w:rsidRDefault="00BF7353" w:rsidP="00A866F4">
      <w:pPr>
        <w:pStyle w:val="a1"/>
        <w:spacing w:before="156" w:after="156"/>
        <w:rPr>
          <w:color w:val="000000" w:themeColor="text1"/>
        </w:rPr>
      </w:pPr>
      <w:bookmarkStart w:id="122" w:name="_Toc479259657"/>
      <w:r w:rsidRPr="00426C9C">
        <w:rPr>
          <w:color w:val="000000" w:themeColor="text1"/>
        </w:rPr>
        <w:t>涧东村声学仿真模型建立</w:t>
      </w:r>
      <w:bookmarkEnd w:id="122"/>
    </w:p>
    <w:p w14:paraId="15A46F1A" w14:textId="77777777"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14:paraId="6046F104" w14:textId="77777777" w:rsidR="00BF7353" w:rsidRPr="00426C9C" w:rsidRDefault="00BF7353" w:rsidP="009A0E67">
      <w:pPr>
        <w:pStyle w:val="af6"/>
        <w:rPr>
          <w:color w:val="000000" w:themeColor="text1"/>
        </w:rPr>
      </w:pPr>
      <w:r w:rsidRPr="00426C9C">
        <w:rPr>
          <w:noProof/>
          <w:color w:val="000000" w:themeColor="text1"/>
        </w:rPr>
        <w:drawing>
          <wp:inline distT="0" distB="0" distL="0" distR="0" wp14:anchorId="7E32D9DC" wp14:editId="7FDCC76D">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C99059D" w14:textId="77777777"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14:paraId="357925BD" w14:textId="77777777" w:rsidR="00BF7353" w:rsidRPr="00426C9C" w:rsidRDefault="00BF7353" w:rsidP="009A0E67">
      <w:pPr>
        <w:pStyle w:val="af6"/>
        <w:rPr>
          <w:color w:val="000000" w:themeColor="text1"/>
        </w:rPr>
      </w:pPr>
      <w:r w:rsidRPr="00426C9C">
        <w:rPr>
          <w:noProof/>
          <w:color w:val="000000" w:themeColor="text1"/>
        </w:rPr>
        <w:drawing>
          <wp:inline distT="0" distB="0" distL="0" distR="0" wp14:anchorId="53DBA033" wp14:editId="2B9DAB4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14:paraId="03A98500" w14:textId="77777777"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14:paraId="19601377" w14:textId="77777777" w:rsidR="00BF7353" w:rsidRPr="00426C9C" w:rsidRDefault="00BF7353" w:rsidP="00A866F4">
      <w:pPr>
        <w:pStyle w:val="a1"/>
        <w:spacing w:before="156" w:after="156"/>
        <w:rPr>
          <w:color w:val="000000" w:themeColor="text1"/>
        </w:rPr>
      </w:pPr>
      <w:bookmarkStart w:id="123" w:name="_Toc479259658"/>
      <w:r w:rsidRPr="00426C9C">
        <w:rPr>
          <w:color w:val="000000" w:themeColor="text1"/>
        </w:rPr>
        <w:t>黄公望村声学仿真模型建立</w:t>
      </w:r>
      <w:bookmarkEnd w:id="123"/>
    </w:p>
    <w:p w14:paraId="15D77421" w14:textId="77777777"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14:paraId="058EDCCD" w14:textId="77777777" w:rsidR="003C1D9D" w:rsidRDefault="003C1D9D" w:rsidP="003C1D9D">
      <w:pPr>
        <w:pStyle w:val="af6"/>
        <w:rPr>
          <w:color w:val="000000" w:themeColor="text1"/>
        </w:rPr>
      </w:pPr>
      <w:r w:rsidRPr="003C1D9D">
        <w:rPr>
          <w:rFonts w:hint="eastAsia"/>
          <w:noProof/>
        </w:rPr>
        <w:drawing>
          <wp:inline distT="0" distB="0" distL="0" distR="0" wp14:anchorId="5ABFB793" wp14:editId="07F26FE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B94A89" w14:textId="77777777"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14:paraId="636D4E19" w14:textId="77777777" w:rsidR="00BF7353" w:rsidRPr="00426C9C" w:rsidRDefault="00785A5C" w:rsidP="009A0E67">
      <w:pPr>
        <w:pStyle w:val="af6"/>
        <w:rPr>
          <w:color w:val="000000" w:themeColor="text1"/>
        </w:rPr>
      </w:pPr>
      <w:r w:rsidRPr="00785A5C">
        <w:rPr>
          <w:noProof/>
          <w:color w:val="000000" w:themeColor="text1"/>
        </w:rPr>
        <w:drawing>
          <wp:inline distT="0" distB="0" distL="0" distR="0" wp14:anchorId="7ABAA64F" wp14:editId="658B1EE8">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14:paraId="7359F73C" w14:textId="77777777"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14:paraId="5D6EB70D" w14:textId="77777777" w:rsidR="00BF7353" w:rsidRPr="00426C9C" w:rsidRDefault="00BF7353" w:rsidP="00A866F4">
      <w:pPr>
        <w:pStyle w:val="a0"/>
        <w:spacing w:before="156" w:after="156"/>
        <w:rPr>
          <w:color w:val="000000" w:themeColor="text1"/>
        </w:rPr>
      </w:pPr>
      <w:bookmarkStart w:id="124" w:name="_Toc479259659"/>
      <w:r w:rsidRPr="00426C9C">
        <w:rPr>
          <w:color w:val="000000" w:themeColor="text1"/>
        </w:rPr>
        <w:t>声学仿真模型的校核</w:t>
      </w:r>
      <w:bookmarkEnd w:id="124"/>
    </w:p>
    <w:p w14:paraId="7B714A1B" w14:textId="77777777" w:rsidR="00BF7353" w:rsidRPr="00426C9C" w:rsidRDefault="00BF7353" w:rsidP="00A866F4">
      <w:pPr>
        <w:pStyle w:val="a1"/>
        <w:spacing w:before="156" w:after="156"/>
        <w:rPr>
          <w:color w:val="000000" w:themeColor="text1"/>
        </w:rPr>
      </w:pPr>
      <w:bookmarkStart w:id="125" w:name="_Toc479259660"/>
      <w:r w:rsidRPr="00426C9C">
        <w:rPr>
          <w:color w:val="000000" w:themeColor="text1"/>
        </w:rPr>
        <w:t>声学仿真模型校核的原理</w:t>
      </w:r>
      <w:bookmarkEnd w:id="125"/>
    </w:p>
    <w:p w14:paraId="4434EC96" w14:textId="77777777"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14:paraId="3D651D38" w14:textId="77777777"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14:paraId="6B1EC84E" w14:textId="77777777"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14:paraId="16F745CF" w14:textId="77777777"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14:paraId="273DD836" w14:textId="77777777"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14:paraId="0A9C6A6F" w14:textId="77777777"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14:paraId="2DABDD7F" w14:textId="77777777"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14:paraId="355D1B51" w14:textId="77777777"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14:paraId="4FEDC585" w14:textId="77777777" w:rsidR="00BF7353" w:rsidRPr="00426C9C" w:rsidRDefault="000E3CD0"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14:paraId="6FBF6A03" w14:textId="77777777"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14:paraId="1D52E81B" w14:textId="77777777"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14:paraId="109F26C2" w14:textId="77777777"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14:paraId="449E96E0" w14:textId="77777777"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14:paraId="130EE446" w14:textId="77777777"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14:paraId="3D57FD30" w14:textId="77777777"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14:paraId="7398F745" w14:textId="77777777"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14:paraId="4E53144B" w14:textId="77777777"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14:paraId="643E4F65" w14:textId="77777777"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14:paraId="4578C0D7" w14:textId="77777777"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14:paraId="448AC834" w14:textId="77777777"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14:paraId="1B2F5367" w14:textId="77777777"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14:paraId="019F4819" w14:textId="77777777"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14:paraId="569DAAF7" w14:textId="77777777" w:rsidR="00BF7353" w:rsidRPr="00426C9C" w:rsidRDefault="00BF7353" w:rsidP="003E2671">
      <w:pPr>
        <w:pStyle w:val="a1"/>
        <w:spacing w:before="156" w:after="156"/>
        <w:rPr>
          <w:color w:val="000000" w:themeColor="text1"/>
        </w:rPr>
      </w:pPr>
      <w:bookmarkStart w:id="126" w:name="_Toc479259661"/>
      <w:r w:rsidRPr="00426C9C">
        <w:rPr>
          <w:rFonts w:hint="eastAsia"/>
          <w:color w:val="000000" w:themeColor="text1"/>
        </w:rPr>
        <w:t>村庄</w:t>
      </w:r>
      <w:r w:rsidRPr="00426C9C">
        <w:rPr>
          <w:color w:val="000000" w:themeColor="text1"/>
        </w:rPr>
        <w:t>声学仿真模型的校核</w:t>
      </w:r>
      <w:bookmarkEnd w:id="126"/>
    </w:p>
    <w:p w14:paraId="79B4B54C" w14:textId="77777777"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14:paraId="249C1BAC" w14:textId="77777777"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14:paraId="13DE6117" w14:textId="77777777"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14:paraId="3343B9B2" w14:textId="77777777" w:rsidTr="007D2B5D">
        <w:trPr>
          <w:trHeight w:val="327"/>
          <w:jc w:val="center"/>
        </w:trPr>
        <w:tc>
          <w:tcPr>
            <w:tcW w:w="1533" w:type="dxa"/>
            <w:tcBorders>
              <w:top w:val="single" w:sz="4" w:space="0" w:color="auto"/>
              <w:bottom w:val="single" w:sz="4" w:space="0" w:color="auto"/>
            </w:tcBorders>
          </w:tcPr>
          <w:p w14:paraId="553F6D65" w14:textId="77777777"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14:paraId="7D54A4D0"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14:paraId="54448DC9" w14:textId="77777777" w:rsidTr="007D2B5D">
        <w:trPr>
          <w:trHeight w:val="338"/>
          <w:jc w:val="center"/>
        </w:trPr>
        <w:tc>
          <w:tcPr>
            <w:tcW w:w="1533" w:type="dxa"/>
            <w:tcBorders>
              <w:top w:val="single" w:sz="4" w:space="0" w:color="auto"/>
            </w:tcBorders>
          </w:tcPr>
          <w:p w14:paraId="4837BE80"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14:paraId="1D94105D" w14:textId="77777777"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14:paraId="294FBBB1" w14:textId="77777777" w:rsidTr="007D2B5D">
        <w:trPr>
          <w:trHeight w:val="338"/>
          <w:jc w:val="center"/>
        </w:trPr>
        <w:tc>
          <w:tcPr>
            <w:tcW w:w="1533" w:type="dxa"/>
          </w:tcPr>
          <w:p w14:paraId="6500353A"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14:paraId="5406F0C6"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14:paraId="7CA97077" w14:textId="77777777" w:rsidTr="007D2B5D">
        <w:trPr>
          <w:trHeight w:val="349"/>
          <w:jc w:val="center"/>
        </w:trPr>
        <w:tc>
          <w:tcPr>
            <w:tcW w:w="1533" w:type="dxa"/>
          </w:tcPr>
          <w:p w14:paraId="72E02E05"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14:paraId="1D5262EA"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14:paraId="5F11E46D" w14:textId="77777777" w:rsidTr="007D2B5D">
        <w:trPr>
          <w:trHeight w:val="338"/>
          <w:jc w:val="center"/>
        </w:trPr>
        <w:tc>
          <w:tcPr>
            <w:tcW w:w="1533" w:type="dxa"/>
          </w:tcPr>
          <w:p w14:paraId="0B4C6DAF"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14:paraId="0E188E25"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14:paraId="4C43D62A" w14:textId="77777777" w:rsidTr="007D2B5D">
        <w:trPr>
          <w:trHeight w:val="349"/>
          <w:jc w:val="center"/>
        </w:trPr>
        <w:tc>
          <w:tcPr>
            <w:tcW w:w="1533" w:type="dxa"/>
          </w:tcPr>
          <w:p w14:paraId="4C751246"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14:paraId="424AD7C1" w14:textId="77777777"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14:paraId="617BD4EF" w14:textId="77777777"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14:paraId="66A4C032" w14:textId="77777777"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14:paraId="16696B38" w14:textId="77777777" w:rsidTr="007D2B5D">
        <w:trPr>
          <w:trHeight w:val="318"/>
          <w:jc w:val="center"/>
        </w:trPr>
        <w:tc>
          <w:tcPr>
            <w:tcW w:w="1388" w:type="dxa"/>
            <w:tcBorders>
              <w:top w:val="single" w:sz="4" w:space="0" w:color="auto"/>
              <w:bottom w:val="single" w:sz="4" w:space="0" w:color="auto"/>
            </w:tcBorders>
          </w:tcPr>
          <w:p w14:paraId="596E232B" w14:textId="77777777"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14:paraId="7147FCC3"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14:paraId="71B8C45D"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14:paraId="585229FB"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14:paraId="6321684F"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14:paraId="13AB8EA5"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14:paraId="378C11A8"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14:paraId="138E18F9"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14:paraId="4D60D21C"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14:paraId="1707CFCF" w14:textId="77777777" w:rsidTr="007D2B5D">
        <w:trPr>
          <w:trHeight w:val="318"/>
          <w:jc w:val="center"/>
        </w:trPr>
        <w:tc>
          <w:tcPr>
            <w:tcW w:w="1388" w:type="dxa"/>
            <w:tcBorders>
              <w:top w:val="single" w:sz="4" w:space="0" w:color="auto"/>
            </w:tcBorders>
          </w:tcPr>
          <w:p w14:paraId="6542FE29"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14:paraId="561D5B49"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14:paraId="3F43EB0B"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14:paraId="2B9CD193"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14:paraId="3A20C04E"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14:paraId="157E4A41"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14:paraId="28F351E4"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14:paraId="19996D19"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14:paraId="2DFB26AF"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14:paraId="6AA3A8DE" w14:textId="77777777" w:rsidTr="007D2B5D">
        <w:trPr>
          <w:trHeight w:val="318"/>
          <w:jc w:val="center"/>
        </w:trPr>
        <w:tc>
          <w:tcPr>
            <w:tcW w:w="1388" w:type="dxa"/>
          </w:tcPr>
          <w:p w14:paraId="21BBEF93"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14:paraId="41E296CB"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14:paraId="2CBFD306"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14:paraId="560F4886"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14:paraId="235E1120"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14:paraId="6AC3C74C"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14:paraId="73C1A42B"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14:paraId="66C40599"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14:paraId="0917A1B7"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14:paraId="151D420C" w14:textId="77777777" w:rsidTr="007D2B5D">
        <w:trPr>
          <w:trHeight w:val="318"/>
          <w:jc w:val="center"/>
        </w:trPr>
        <w:tc>
          <w:tcPr>
            <w:tcW w:w="1388" w:type="dxa"/>
          </w:tcPr>
          <w:p w14:paraId="2392401D" w14:textId="77777777"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14:paraId="3CB26EDA"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14:paraId="245384A1"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14:paraId="3313C964"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14:paraId="1921BDF3"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14:paraId="3E80C4BB"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14:paraId="6D080F46"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14:paraId="693EEC5C"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14:paraId="2DFE700C"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14:paraId="3D731200" w14:textId="77777777" w:rsidTr="007D2B5D">
        <w:trPr>
          <w:trHeight w:val="318"/>
          <w:jc w:val="center"/>
        </w:trPr>
        <w:tc>
          <w:tcPr>
            <w:tcW w:w="1388" w:type="dxa"/>
          </w:tcPr>
          <w:p w14:paraId="1E7B76FD" w14:textId="77777777"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14:paraId="01909D55"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14:paraId="23F07C0E"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14:paraId="5BD3E513"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14:paraId="6B07F3E3"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14:paraId="2B2435DD"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14:paraId="2733366E"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14:paraId="72BBD6F3"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14:paraId="2B3222F0" w14:textId="77777777"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14:paraId="06697315" w14:textId="77777777" w:rsidTr="007D2B5D">
        <w:trPr>
          <w:trHeight w:val="318"/>
          <w:jc w:val="center"/>
        </w:trPr>
        <w:tc>
          <w:tcPr>
            <w:tcW w:w="1388" w:type="dxa"/>
          </w:tcPr>
          <w:p w14:paraId="0286686A" w14:textId="77777777"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14:paraId="796058E3"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14:paraId="003EE705"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14:paraId="08315A40"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14:paraId="685FFBE7"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14:paraId="454FAD0B"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14:paraId="1CAE4B47"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14:paraId="658A92D2"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14:paraId="102F6CB1" w14:textId="77777777"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14:paraId="1670A9A0" w14:textId="77777777"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14:paraId="7B280D0E" w14:textId="77777777"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14:paraId="4A89B930" w14:textId="77777777"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14:paraId="20923DE2" w14:textId="77777777" w:rsidR="00BF7353" w:rsidRPr="00426C9C" w:rsidRDefault="00BF7353" w:rsidP="006508FF">
      <w:pPr>
        <w:pStyle w:val="af4"/>
        <w:spacing w:before="156"/>
        <w:rPr>
          <w:color w:val="000000" w:themeColor="text1"/>
        </w:rPr>
      </w:pPr>
      <w:r w:rsidRPr="00426C9C">
        <w:rPr>
          <w:rFonts w:hint="eastAsia"/>
          <w:color w:val="000000" w:themeColor="text1"/>
        </w:rPr>
        <w:lastRenderedPageBreak/>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14:paraId="0FDC6DDC" w14:textId="77777777"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14:paraId="255CB99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14:paraId="7149331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14:paraId="203AEE8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14:paraId="36535F8C" w14:textId="77777777" w:rsidTr="004F7495">
        <w:trPr>
          <w:trHeight w:val="263"/>
          <w:jc w:val="center"/>
        </w:trPr>
        <w:tc>
          <w:tcPr>
            <w:tcW w:w="771" w:type="dxa"/>
            <w:tcBorders>
              <w:top w:val="single" w:sz="4" w:space="0" w:color="auto"/>
            </w:tcBorders>
            <w:shd w:val="clear" w:color="auto" w:fill="auto"/>
            <w:noWrap/>
            <w:vAlign w:val="center"/>
            <w:hideMark/>
          </w:tcPr>
          <w:p w14:paraId="166F3DB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14:paraId="449FFA3D"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14:paraId="484FBEB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14:paraId="77B9259D" w14:textId="77777777" w:rsidTr="004F7495">
        <w:trPr>
          <w:trHeight w:val="263"/>
          <w:jc w:val="center"/>
        </w:trPr>
        <w:tc>
          <w:tcPr>
            <w:tcW w:w="771" w:type="dxa"/>
            <w:shd w:val="clear" w:color="auto" w:fill="auto"/>
            <w:noWrap/>
            <w:vAlign w:val="center"/>
            <w:hideMark/>
          </w:tcPr>
          <w:p w14:paraId="3785502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14:paraId="105FECC4"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14:paraId="4B0AC87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14:paraId="51CE36A3" w14:textId="77777777" w:rsidTr="004F7495">
        <w:trPr>
          <w:trHeight w:val="263"/>
          <w:jc w:val="center"/>
        </w:trPr>
        <w:tc>
          <w:tcPr>
            <w:tcW w:w="771" w:type="dxa"/>
            <w:shd w:val="clear" w:color="auto" w:fill="auto"/>
            <w:noWrap/>
            <w:vAlign w:val="center"/>
            <w:hideMark/>
          </w:tcPr>
          <w:p w14:paraId="14E4F49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14:paraId="2E873452"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14:paraId="13EEF8D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14:paraId="34FFA45C" w14:textId="77777777" w:rsidTr="004F7495">
        <w:trPr>
          <w:trHeight w:val="263"/>
          <w:jc w:val="center"/>
        </w:trPr>
        <w:tc>
          <w:tcPr>
            <w:tcW w:w="771" w:type="dxa"/>
            <w:shd w:val="clear" w:color="auto" w:fill="auto"/>
            <w:noWrap/>
            <w:vAlign w:val="center"/>
            <w:hideMark/>
          </w:tcPr>
          <w:p w14:paraId="6F12EAD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14:paraId="43C771CD"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14:paraId="5565948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14:paraId="6C498F8A" w14:textId="77777777" w:rsidTr="004F7495">
        <w:trPr>
          <w:trHeight w:val="263"/>
          <w:jc w:val="center"/>
        </w:trPr>
        <w:tc>
          <w:tcPr>
            <w:tcW w:w="771" w:type="dxa"/>
            <w:shd w:val="clear" w:color="auto" w:fill="auto"/>
            <w:noWrap/>
            <w:vAlign w:val="center"/>
            <w:hideMark/>
          </w:tcPr>
          <w:p w14:paraId="4E51226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14:paraId="19A2BAF8"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14:paraId="12EB69E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14:paraId="1E68042C" w14:textId="77777777" w:rsidTr="004F7495">
        <w:trPr>
          <w:trHeight w:val="263"/>
          <w:jc w:val="center"/>
        </w:trPr>
        <w:tc>
          <w:tcPr>
            <w:tcW w:w="771" w:type="dxa"/>
            <w:shd w:val="clear" w:color="auto" w:fill="auto"/>
            <w:noWrap/>
            <w:vAlign w:val="center"/>
            <w:hideMark/>
          </w:tcPr>
          <w:p w14:paraId="5D1480D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14:paraId="769EAA1D"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14:paraId="3FF112B8"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14:paraId="05EC8AFE" w14:textId="77777777" w:rsidTr="004F7495">
        <w:trPr>
          <w:trHeight w:val="263"/>
          <w:jc w:val="center"/>
        </w:trPr>
        <w:tc>
          <w:tcPr>
            <w:tcW w:w="771" w:type="dxa"/>
            <w:shd w:val="clear" w:color="auto" w:fill="auto"/>
            <w:noWrap/>
            <w:vAlign w:val="center"/>
            <w:hideMark/>
          </w:tcPr>
          <w:p w14:paraId="1774D1F8"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14:paraId="77A7E398"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14:paraId="7ED3298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14:paraId="5E05744B" w14:textId="77777777" w:rsidTr="004F7495">
        <w:trPr>
          <w:trHeight w:val="263"/>
          <w:jc w:val="center"/>
        </w:trPr>
        <w:tc>
          <w:tcPr>
            <w:tcW w:w="771" w:type="dxa"/>
            <w:shd w:val="clear" w:color="auto" w:fill="auto"/>
            <w:noWrap/>
            <w:vAlign w:val="center"/>
            <w:hideMark/>
          </w:tcPr>
          <w:p w14:paraId="5E9CE44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14:paraId="43ED4B02"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14:paraId="01636AD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14:paraId="32910D1E" w14:textId="77777777" w:rsidTr="004F7495">
        <w:trPr>
          <w:trHeight w:val="263"/>
          <w:jc w:val="center"/>
        </w:trPr>
        <w:tc>
          <w:tcPr>
            <w:tcW w:w="771" w:type="dxa"/>
            <w:shd w:val="clear" w:color="auto" w:fill="auto"/>
            <w:noWrap/>
            <w:vAlign w:val="center"/>
          </w:tcPr>
          <w:p w14:paraId="124B4D1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14:paraId="6DD87916" w14:textId="77777777"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14:paraId="24AA411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14:paraId="01B0FCFD" w14:textId="77777777"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14:paraId="7DE61527" w14:textId="77777777" w:rsidR="00BF7353" w:rsidRPr="00426C9C" w:rsidRDefault="000E3CD0"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14:paraId="7EC66F8E" w14:textId="77777777" w:rsidR="00BF7353" w:rsidRPr="00426C9C" w:rsidRDefault="00BF7353" w:rsidP="004F7495">
      <w:pPr>
        <w:pStyle w:val="aa"/>
        <w:ind w:firstLine="420"/>
        <w:rPr>
          <w:color w:val="000000" w:themeColor="text1"/>
        </w:rPr>
      </w:pPr>
      <w:r w:rsidRPr="00426C9C">
        <w:rPr>
          <w:rFonts w:hint="eastAsia"/>
          <w:color w:val="000000" w:themeColor="text1"/>
        </w:rPr>
        <w:t>式中：</w:t>
      </w:r>
    </w:p>
    <w:p w14:paraId="1DB28B35" w14:textId="77777777" w:rsidR="00BF7353" w:rsidRPr="00426C9C" w:rsidRDefault="000E3CD0"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14:paraId="65932407" w14:textId="77777777" w:rsidR="00BF7353" w:rsidRPr="00426C9C" w:rsidRDefault="000E3CD0"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14:paraId="58DA0E16" w14:textId="77777777"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14:paraId="405B5143" w14:textId="77777777"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14:paraId="70AF73F4" w14:textId="77777777"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14:paraId="0A49471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14:paraId="383814D8"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14:paraId="5A8468C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14:paraId="24B3762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14:paraId="13C7847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14:paraId="68309C38" w14:textId="77777777"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14:paraId="2BE600E3" w14:textId="77777777"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14:paraId="31BCD790" w14:textId="77777777"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14:paraId="34A673A6" w14:textId="77777777"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14:paraId="0DE64CCF" w14:textId="77777777" w:rsidTr="004F7495">
        <w:trPr>
          <w:trHeight w:val="216"/>
          <w:jc w:val="center"/>
        </w:trPr>
        <w:tc>
          <w:tcPr>
            <w:tcW w:w="1040" w:type="dxa"/>
            <w:tcBorders>
              <w:top w:val="single" w:sz="4" w:space="0" w:color="auto"/>
            </w:tcBorders>
            <w:shd w:val="clear" w:color="auto" w:fill="auto"/>
            <w:noWrap/>
            <w:vAlign w:val="bottom"/>
            <w:hideMark/>
          </w:tcPr>
          <w:p w14:paraId="160050E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14:paraId="252B775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14:paraId="0F8D456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14:paraId="39AB63B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14:paraId="7F1E512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14:paraId="491B486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14:paraId="36B5D3D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14:paraId="788D987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14:paraId="6B1E8BC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14:paraId="571D5520" w14:textId="77777777"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14:paraId="1B5781BF" w14:textId="77777777"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14:paraId="3AADF6AE" w14:textId="77777777"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14:paraId="07193D0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14:paraId="6E47EC3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14:paraId="583D172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14:paraId="29AE075F" w14:textId="77777777" w:rsidTr="00276D3F">
        <w:trPr>
          <w:trHeight w:val="257"/>
          <w:jc w:val="center"/>
        </w:trPr>
        <w:tc>
          <w:tcPr>
            <w:tcW w:w="1245" w:type="dxa"/>
            <w:tcBorders>
              <w:top w:val="single" w:sz="4" w:space="0" w:color="auto"/>
            </w:tcBorders>
            <w:shd w:val="clear" w:color="auto" w:fill="auto"/>
            <w:noWrap/>
            <w:vAlign w:val="center"/>
            <w:hideMark/>
          </w:tcPr>
          <w:p w14:paraId="3EDD3DF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14:paraId="489DFA07"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14:paraId="6F8DB03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14:paraId="1B557322" w14:textId="77777777" w:rsidTr="00276D3F">
        <w:trPr>
          <w:trHeight w:val="257"/>
          <w:jc w:val="center"/>
        </w:trPr>
        <w:tc>
          <w:tcPr>
            <w:tcW w:w="1245" w:type="dxa"/>
            <w:shd w:val="clear" w:color="auto" w:fill="auto"/>
            <w:noWrap/>
            <w:vAlign w:val="center"/>
            <w:hideMark/>
          </w:tcPr>
          <w:p w14:paraId="145D95D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14:paraId="65491F48"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14:paraId="4141FB6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14:paraId="59FB29B4" w14:textId="77777777" w:rsidTr="00276D3F">
        <w:trPr>
          <w:trHeight w:val="257"/>
          <w:jc w:val="center"/>
        </w:trPr>
        <w:tc>
          <w:tcPr>
            <w:tcW w:w="1245" w:type="dxa"/>
            <w:shd w:val="clear" w:color="auto" w:fill="auto"/>
            <w:noWrap/>
            <w:vAlign w:val="center"/>
            <w:hideMark/>
          </w:tcPr>
          <w:p w14:paraId="382EB05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14:paraId="72302DBB"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14:paraId="3D57524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14:paraId="3FD29FDE" w14:textId="77777777" w:rsidTr="00276D3F">
        <w:trPr>
          <w:trHeight w:val="257"/>
          <w:jc w:val="center"/>
        </w:trPr>
        <w:tc>
          <w:tcPr>
            <w:tcW w:w="1245" w:type="dxa"/>
            <w:shd w:val="clear" w:color="auto" w:fill="auto"/>
            <w:noWrap/>
            <w:vAlign w:val="center"/>
            <w:hideMark/>
          </w:tcPr>
          <w:p w14:paraId="137BD109"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14:paraId="100EF64D"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14:paraId="290BAC0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14:paraId="3EB514CB" w14:textId="77777777" w:rsidTr="00276D3F">
        <w:trPr>
          <w:trHeight w:val="257"/>
          <w:jc w:val="center"/>
        </w:trPr>
        <w:tc>
          <w:tcPr>
            <w:tcW w:w="1245" w:type="dxa"/>
            <w:shd w:val="clear" w:color="auto" w:fill="auto"/>
            <w:noWrap/>
            <w:vAlign w:val="center"/>
            <w:hideMark/>
          </w:tcPr>
          <w:p w14:paraId="0E4BEB0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14:paraId="118359A9"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14:paraId="7713692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14:paraId="74525918" w14:textId="77777777" w:rsidTr="00276D3F">
        <w:trPr>
          <w:trHeight w:val="257"/>
          <w:jc w:val="center"/>
        </w:trPr>
        <w:tc>
          <w:tcPr>
            <w:tcW w:w="1245" w:type="dxa"/>
            <w:shd w:val="clear" w:color="auto" w:fill="auto"/>
            <w:noWrap/>
            <w:vAlign w:val="center"/>
            <w:hideMark/>
          </w:tcPr>
          <w:p w14:paraId="43EB88B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14:paraId="3DE792B7"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14:paraId="77F45AF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14:paraId="56420FAC" w14:textId="77777777" w:rsidTr="00276D3F">
        <w:trPr>
          <w:trHeight w:val="257"/>
          <w:jc w:val="center"/>
        </w:trPr>
        <w:tc>
          <w:tcPr>
            <w:tcW w:w="1245" w:type="dxa"/>
            <w:shd w:val="clear" w:color="auto" w:fill="auto"/>
            <w:noWrap/>
            <w:vAlign w:val="center"/>
            <w:hideMark/>
          </w:tcPr>
          <w:p w14:paraId="1630E3B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14:paraId="6C9D5A11"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14:paraId="6B9535E9"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14:paraId="32AE6752" w14:textId="77777777" w:rsidTr="00276D3F">
        <w:trPr>
          <w:trHeight w:val="257"/>
          <w:jc w:val="center"/>
        </w:trPr>
        <w:tc>
          <w:tcPr>
            <w:tcW w:w="1245" w:type="dxa"/>
            <w:shd w:val="clear" w:color="auto" w:fill="auto"/>
            <w:noWrap/>
            <w:vAlign w:val="center"/>
            <w:hideMark/>
          </w:tcPr>
          <w:p w14:paraId="3F60263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14:paraId="66A6883B"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14:paraId="1DC53C7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14:paraId="0AB698D7" w14:textId="77777777" w:rsidTr="00276D3F">
        <w:trPr>
          <w:trHeight w:val="257"/>
          <w:jc w:val="center"/>
        </w:trPr>
        <w:tc>
          <w:tcPr>
            <w:tcW w:w="1245" w:type="dxa"/>
            <w:shd w:val="clear" w:color="auto" w:fill="auto"/>
            <w:noWrap/>
            <w:vAlign w:val="center"/>
          </w:tcPr>
          <w:p w14:paraId="67BE7B7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14:paraId="1192A94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14:paraId="4274824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14:paraId="1A1228AE" w14:textId="77777777"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14:paraId="2D4D836F" w14:textId="77777777"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14:paraId="45AF540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14:paraId="72369E6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14:paraId="3468A34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14:paraId="03F2E763" w14:textId="77777777" w:rsidTr="00276D3F">
        <w:trPr>
          <w:trHeight w:val="339"/>
          <w:jc w:val="center"/>
        </w:trPr>
        <w:tc>
          <w:tcPr>
            <w:tcW w:w="918" w:type="dxa"/>
            <w:tcBorders>
              <w:top w:val="single" w:sz="4" w:space="0" w:color="auto"/>
            </w:tcBorders>
            <w:shd w:val="clear" w:color="auto" w:fill="auto"/>
            <w:noWrap/>
            <w:vAlign w:val="center"/>
            <w:hideMark/>
          </w:tcPr>
          <w:p w14:paraId="11B8179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63</w:t>
            </w:r>
          </w:p>
        </w:tc>
        <w:tc>
          <w:tcPr>
            <w:tcW w:w="1729" w:type="dxa"/>
            <w:tcBorders>
              <w:top w:val="single" w:sz="4" w:space="0" w:color="auto"/>
            </w:tcBorders>
            <w:shd w:val="clear" w:color="auto" w:fill="auto"/>
            <w:noWrap/>
            <w:vAlign w:val="center"/>
          </w:tcPr>
          <w:p w14:paraId="5E6D9C4C"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14:paraId="2E120267"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14:paraId="37909051" w14:textId="77777777" w:rsidTr="00276D3F">
        <w:trPr>
          <w:trHeight w:val="339"/>
          <w:jc w:val="center"/>
        </w:trPr>
        <w:tc>
          <w:tcPr>
            <w:tcW w:w="918" w:type="dxa"/>
            <w:shd w:val="clear" w:color="auto" w:fill="auto"/>
            <w:noWrap/>
            <w:vAlign w:val="center"/>
            <w:hideMark/>
          </w:tcPr>
          <w:p w14:paraId="18A37CC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14:paraId="52F5F65E"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14:paraId="40F9507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14:paraId="2D939424" w14:textId="77777777" w:rsidTr="00276D3F">
        <w:trPr>
          <w:trHeight w:val="339"/>
          <w:jc w:val="center"/>
        </w:trPr>
        <w:tc>
          <w:tcPr>
            <w:tcW w:w="918" w:type="dxa"/>
            <w:shd w:val="clear" w:color="auto" w:fill="auto"/>
            <w:noWrap/>
            <w:vAlign w:val="center"/>
            <w:hideMark/>
          </w:tcPr>
          <w:p w14:paraId="3FFD37E9"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14:paraId="7056C03B" w14:textId="77777777"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14:paraId="4B19886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14:paraId="3A1BFCE6" w14:textId="77777777" w:rsidTr="00276D3F">
        <w:trPr>
          <w:trHeight w:val="339"/>
          <w:jc w:val="center"/>
        </w:trPr>
        <w:tc>
          <w:tcPr>
            <w:tcW w:w="918" w:type="dxa"/>
            <w:shd w:val="clear" w:color="auto" w:fill="auto"/>
            <w:noWrap/>
            <w:vAlign w:val="center"/>
            <w:hideMark/>
          </w:tcPr>
          <w:p w14:paraId="11A6FB0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14:paraId="4DF9F09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14:paraId="0890E7D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14:paraId="259C02C2" w14:textId="77777777" w:rsidTr="00276D3F">
        <w:trPr>
          <w:trHeight w:val="339"/>
          <w:jc w:val="center"/>
        </w:trPr>
        <w:tc>
          <w:tcPr>
            <w:tcW w:w="918" w:type="dxa"/>
            <w:shd w:val="clear" w:color="auto" w:fill="auto"/>
            <w:noWrap/>
            <w:vAlign w:val="center"/>
            <w:hideMark/>
          </w:tcPr>
          <w:p w14:paraId="5EC1E7C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14:paraId="4FE6CB6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14:paraId="641570F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14:paraId="142F45E0" w14:textId="77777777" w:rsidTr="00276D3F">
        <w:trPr>
          <w:trHeight w:val="339"/>
          <w:jc w:val="center"/>
        </w:trPr>
        <w:tc>
          <w:tcPr>
            <w:tcW w:w="918" w:type="dxa"/>
            <w:shd w:val="clear" w:color="auto" w:fill="auto"/>
            <w:noWrap/>
            <w:vAlign w:val="center"/>
            <w:hideMark/>
          </w:tcPr>
          <w:p w14:paraId="6D22A17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14:paraId="64986B80"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14:paraId="46610CA7"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14:paraId="5A0BEBB2" w14:textId="77777777" w:rsidTr="00276D3F">
        <w:trPr>
          <w:trHeight w:val="339"/>
          <w:jc w:val="center"/>
        </w:trPr>
        <w:tc>
          <w:tcPr>
            <w:tcW w:w="918" w:type="dxa"/>
            <w:shd w:val="clear" w:color="auto" w:fill="auto"/>
            <w:noWrap/>
            <w:vAlign w:val="center"/>
            <w:hideMark/>
          </w:tcPr>
          <w:p w14:paraId="749868B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14:paraId="15F6BD48"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14:paraId="35C823A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14:paraId="38283CB9" w14:textId="77777777" w:rsidTr="00276D3F">
        <w:trPr>
          <w:trHeight w:val="339"/>
          <w:jc w:val="center"/>
        </w:trPr>
        <w:tc>
          <w:tcPr>
            <w:tcW w:w="918" w:type="dxa"/>
            <w:shd w:val="clear" w:color="auto" w:fill="auto"/>
            <w:noWrap/>
            <w:vAlign w:val="center"/>
            <w:hideMark/>
          </w:tcPr>
          <w:p w14:paraId="165DF07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14:paraId="2CDE04A8" w14:textId="77777777"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14:paraId="5C65603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14:paraId="61E76EC2" w14:textId="77777777" w:rsidTr="00276D3F">
        <w:trPr>
          <w:trHeight w:val="339"/>
          <w:jc w:val="center"/>
        </w:trPr>
        <w:tc>
          <w:tcPr>
            <w:tcW w:w="918" w:type="dxa"/>
            <w:shd w:val="clear" w:color="auto" w:fill="auto"/>
            <w:noWrap/>
            <w:vAlign w:val="center"/>
          </w:tcPr>
          <w:p w14:paraId="7AAE67E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14:paraId="0FD451C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14:paraId="5F51D86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14:paraId="0691010A" w14:textId="77777777" w:rsidR="00BF7353" w:rsidRPr="00426C9C" w:rsidRDefault="00BF7353" w:rsidP="00BF7353">
      <w:pPr>
        <w:ind w:firstLine="420"/>
        <w:rPr>
          <w:color w:val="000000" w:themeColor="text1"/>
          <w:sz w:val="24"/>
          <w:szCs w:val="24"/>
        </w:rPr>
      </w:pPr>
    </w:p>
    <w:p w14:paraId="03E19A14" w14:textId="77777777"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14:paraId="00E0A2A6" w14:textId="77777777"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14:paraId="44CC6251" w14:textId="77777777"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14:paraId="5A5CD8AA" w14:textId="77777777"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14:paraId="6FE4971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14:paraId="2F862919"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14:paraId="48E37DC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14:paraId="5A0C52AD" w14:textId="77777777" w:rsidTr="00276D3F">
        <w:trPr>
          <w:trHeight w:val="261"/>
          <w:jc w:val="center"/>
        </w:trPr>
        <w:tc>
          <w:tcPr>
            <w:tcW w:w="940" w:type="dxa"/>
            <w:tcBorders>
              <w:top w:val="single" w:sz="4" w:space="0" w:color="auto"/>
            </w:tcBorders>
            <w:shd w:val="clear" w:color="auto" w:fill="auto"/>
            <w:noWrap/>
            <w:vAlign w:val="center"/>
            <w:hideMark/>
          </w:tcPr>
          <w:p w14:paraId="36F0D36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14:paraId="4FEA70CE"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14:paraId="6FF661A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14:paraId="766357F5" w14:textId="77777777" w:rsidTr="00276D3F">
        <w:trPr>
          <w:trHeight w:val="261"/>
          <w:jc w:val="center"/>
        </w:trPr>
        <w:tc>
          <w:tcPr>
            <w:tcW w:w="940" w:type="dxa"/>
            <w:shd w:val="clear" w:color="auto" w:fill="auto"/>
            <w:noWrap/>
            <w:vAlign w:val="center"/>
            <w:hideMark/>
          </w:tcPr>
          <w:p w14:paraId="25CC93F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14:paraId="3455FBEC"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14:paraId="61AE4A4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14:paraId="71567E59" w14:textId="77777777" w:rsidTr="00276D3F">
        <w:trPr>
          <w:trHeight w:val="261"/>
          <w:jc w:val="center"/>
        </w:trPr>
        <w:tc>
          <w:tcPr>
            <w:tcW w:w="940" w:type="dxa"/>
            <w:shd w:val="clear" w:color="auto" w:fill="auto"/>
            <w:noWrap/>
            <w:vAlign w:val="center"/>
            <w:hideMark/>
          </w:tcPr>
          <w:p w14:paraId="5C32429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14:paraId="0F32A7E7"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14:paraId="2560101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14:paraId="074786E8" w14:textId="77777777" w:rsidTr="00276D3F">
        <w:trPr>
          <w:trHeight w:val="261"/>
          <w:jc w:val="center"/>
        </w:trPr>
        <w:tc>
          <w:tcPr>
            <w:tcW w:w="940" w:type="dxa"/>
            <w:shd w:val="clear" w:color="auto" w:fill="auto"/>
            <w:noWrap/>
            <w:vAlign w:val="center"/>
            <w:hideMark/>
          </w:tcPr>
          <w:p w14:paraId="1E3A126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14:paraId="34E176E7"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14:paraId="489B423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14:paraId="63BE9B06" w14:textId="77777777" w:rsidTr="00276D3F">
        <w:trPr>
          <w:trHeight w:val="261"/>
          <w:jc w:val="center"/>
        </w:trPr>
        <w:tc>
          <w:tcPr>
            <w:tcW w:w="940" w:type="dxa"/>
            <w:shd w:val="clear" w:color="auto" w:fill="auto"/>
            <w:noWrap/>
            <w:vAlign w:val="center"/>
            <w:hideMark/>
          </w:tcPr>
          <w:p w14:paraId="5E0F26B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14:paraId="064DB379"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14:paraId="6DEACCC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14:paraId="03ED3C87" w14:textId="77777777" w:rsidTr="00276D3F">
        <w:trPr>
          <w:trHeight w:val="261"/>
          <w:jc w:val="center"/>
        </w:trPr>
        <w:tc>
          <w:tcPr>
            <w:tcW w:w="940" w:type="dxa"/>
            <w:shd w:val="clear" w:color="auto" w:fill="auto"/>
            <w:noWrap/>
            <w:vAlign w:val="center"/>
            <w:hideMark/>
          </w:tcPr>
          <w:p w14:paraId="224E1FF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14:paraId="2A2CA743"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14:paraId="0E198418"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14:paraId="54509C70" w14:textId="77777777" w:rsidTr="00276D3F">
        <w:trPr>
          <w:trHeight w:val="261"/>
          <w:jc w:val="center"/>
        </w:trPr>
        <w:tc>
          <w:tcPr>
            <w:tcW w:w="940" w:type="dxa"/>
            <w:shd w:val="clear" w:color="auto" w:fill="auto"/>
            <w:noWrap/>
            <w:vAlign w:val="center"/>
            <w:hideMark/>
          </w:tcPr>
          <w:p w14:paraId="3F37B62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14:paraId="5754997D"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14:paraId="639132A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14:paraId="4A0457DA" w14:textId="77777777" w:rsidTr="00276D3F">
        <w:trPr>
          <w:trHeight w:val="261"/>
          <w:jc w:val="center"/>
        </w:trPr>
        <w:tc>
          <w:tcPr>
            <w:tcW w:w="940" w:type="dxa"/>
            <w:shd w:val="clear" w:color="auto" w:fill="auto"/>
            <w:noWrap/>
            <w:vAlign w:val="center"/>
            <w:hideMark/>
          </w:tcPr>
          <w:p w14:paraId="338E4CE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14:paraId="7528258F"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14:paraId="2035C647"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14:paraId="74A0428A" w14:textId="77777777" w:rsidTr="00276D3F">
        <w:trPr>
          <w:trHeight w:val="261"/>
          <w:jc w:val="center"/>
        </w:trPr>
        <w:tc>
          <w:tcPr>
            <w:tcW w:w="940" w:type="dxa"/>
            <w:shd w:val="clear" w:color="auto" w:fill="auto"/>
            <w:noWrap/>
            <w:vAlign w:val="center"/>
          </w:tcPr>
          <w:p w14:paraId="23AB19A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14:paraId="760475EE" w14:textId="77777777"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14:paraId="242D303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14:paraId="432592AE" w14:textId="77777777"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14:paraId="13790271" w14:textId="77777777"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14:paraId="70431F4D" w14:textId="77777777" w:rsidTr="003144EA">
        <w:trPr>
          <w:trHeight w:val="270"/>
          <w:jc w:val="center"/>
        </w:trPr>
        <w:tc>
          <w:tcPr>
            <w:tcW w:w="1149" w:type="dxa"/>
            <w:shd w:val="clear" w:color="auto" w:fill="auto"/>
            <w:noWrap/>
            <w:vAlign w:val="bottom"/>
            <w:hideMark/>
          </w:tcPr>
          <w:p w14:paraId="245F6BB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14:paraId="7BB4FE7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14:paraId="6992D5A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14:paraId="411C1B6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14:paraId="6E53F1D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14:paraId="2570CFF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14:paraId="73E820D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14:paraId="2B416CB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14:paraId="07F5802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14:paraId="6908B3E7" w14:textId="77777777" w:rsidTr="003144EA">
        <w:trPr>
          <w:trHeight w:val="270"/>
          <w:jc w:val="center"/>
        </w:trPr>
        <w:tc>
          <w:tcPr>
            <w:tcW w:w="1149" w:type="dxa"/>
            <w:shd w:val="clear" w:color="auto" w:fill="auto"/>
            <w:noWrap/>
            <w:vAlign w:val="bottom"/>
            <w:hideMark/>
          </w:tcPr>
          <w:p w14:paraId="5A14CED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14:paraId="6B4F463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14:paraId="5B46D7A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14:paraId="47CCB3D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14:paraId="131BBDC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14:paraId="2A4B8AF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14:paraId="2F1F67F2"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14:paraId="62E3818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14:paraId="4CEE323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14:paraId="0DEA9BE8" w14:textId="77777777"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14:paraId="7C6BD7D6" w14:textId="77777777"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14:paraId="3E5644FE" w14:textId="77777777"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14:paraId="504434A9"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频率Hz</w:t>
            </w:r>
          </w:p>
        </w:tc>
        <w:tc>
          <w:tcPr>
            <w:tcW w:w="2034" w:type="dxa"/>
            <w:tcBorders>
              <w:top w:val="single" w:sz="4" w:space="0" w:color="auto"/>
              <w:bottom w:val="single" w:sz="4" w:space="0" w:color="auto"/>
            </w:tcBorders>
            <w:shd w:val="clear" w:color="auto" w:fill="auto"/>
            <w:noWrap/>
            <w:vAlign w:val="center"/>
            <w:hideMark/>
          </w:tcPr>
          <w:p w14:paraId="63A5246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14:paraId="5172DB5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14:paraId="5DDE9EA5" w14:textId="77777777" w:rsidTr="003144EA">
        <w:trPr>
          <w:trHeight w:val="270"/>
          <w:jc w:val="center"/>
        </w:trPr>
        <w:tc>
          <w:tcPr>
            <w:tcW w:w="1080" w:type="dxa"/>
            <w:tcBorders>
              <w:top w:val="single" w:sz="4" w:space="0" w:color="auto"/>
            </w:tcBorders>
            <w:shd w:val="clear" w:color="auto" w:fill="auto"/>
            <w:noWrap/>
            <w:vAlign w:val="center"/>
            <w:hideMark/>
          </w:tcPr>
          <w:p w14:paraId="0EA1A5A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14:paraId="6A5DE325"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14:paraId="2EDFE19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14:paraId="3DAC522B" w14:textId="77777777" w:rsidTr="003144EA">
        <w:trPr>
          <w:trHeight w:val="270"/>
          <w:jc w:val="center"/>
        </w:trPr>
        <w:tc>
          <w:tcPr>
            <w:tcW w:w="1080" w:type="dxa"/>
            <w:shd w:val="clear" w:color="auto" w:fill="auto"/>
            <w:noWrap/>
            <w:vAlign w:val="center"/>
            <w:hideMark/>
          </w:tcPr>
          <w:p w14:paraId="407907A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14:paraId="7E27076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14:paraId="3A53D8A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14:paraId="30870853" w14:textId="77777777" w:rsidTr="003144EA">
        <w:trPr>
          <w:trHeight w:val="270"/>
          <w:jc w:val="center"/>
        </w:trPr>
        <w:tc>
          <w:tcPr>
            <w:tcW w:w="1080" w:type="dxa"/>
            <w:shd w:val="clear" w:color="auto" w:fill="auto"/>
            <w:noWrap/>
            <w:vAlign w:val="center"/>
            <w:hideMark/>
          </w:tcPr>
          <w:p w14:paraId="16D915F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14:paraId="212D40A3"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14:paraId="601569C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14:paraId="65CC148C" w14:textId="77777777" w:rsidTr="003144EA">
        <w:trPr>
          <w:trHeight w:val="270"/>
          <w:jc w:val="center"/>
        </w:trPr>
        <w:tc>
          <w:tcPr>
            <w:tcW w:w="1080" w:type="dxa"/>
            <w:shd w:val="clear" w:color="auto" w:fill="auto"/>
            <w:noWrap/>
            <w:vAlign w:val="center"/>
            <w:hideMark/>
          </w:tcPr>
          <w:p w14:paraId="4757319E"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14:paraId="77174F97"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14:paraId="545541D9"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14:paraId="523648A0" w14:textId="77777777" w:rsidTr="003144EA">
        <w:trPr>
          <w:trHeight w:val="270"/>
          <w:jc w:val="center"/>
        </w:trPr>
        <w:tc>
          <w:tcPr>
            <w:tcW w:w="1080" w:type="dxa"/>
            <w:shd w:val="clear" w:color="auto" w:fill="auto"/>
            <w:noWrap/>
            <w:vAlign w:val="center"/>
            <w:hideMark/>
          </w:tcPr>
          <w:p w14:paraId="613D1C38"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14:paraId="007076A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14:paraId="75838946"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14:paraId="7A27BFE7" w14:textId="77777777" w:rsidTr="003144EA">
        <w:trPr>
          <w:trHeight w:val="270"/>
          <w:jc w:val="center"/>
        </w:trPr>
        <w:tc>
          <w:tcPr>
            <w:tcW w:w="1080" w:type="dxa"/>
            <w:shd w:val="clear" w:color="auto" w:fill="auto"/>
            <w:noWrap/>
            <w:vAlign w:val="center"/>
            <w:hideMark/>
          </w:tcPr>
          <w:p w14:paraId="078D13C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14:paraId="4A3D1B47"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14:paraId="254C460A"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14:paraId="3081491B" w14:textId="77777777" w:rsidTr="003144EA">
        <w:trPr>
          <w:trHeight w:val="270"/>
          <w:jc w:val="center"/>
        </w:trPr>
        <w:tc>
          <w:tcPr>
            <w:tcW w:w="1080" w:type="dxa"/>
            <w:shd w:val="clear" w:color="auto" w:fill="auto"/>
            <w:noWrap/>
            <w:vAlign w:val="center"/>
            <w:hideMark/>
          </w:tcPr>
          <w:p w14:paraId="61F9EBB0"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14:paraId="4BD3B8FF"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14:paraId="146CE45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14:paraId="2FDF460B" w14:textId="77777777" w:rsidTr="003144EA">
        <w:trPr>
          <w:trHeight w:val="270"/>
          <w:jc w:val="center"/>
        </w:trPr>
        <w:tc>
          <w:tcPr>
            <w:tcW w:w="1080" w:type="dxa"/>
            <w:shd w:val="clear" w:color="auto" w:fill="auto"/>
            <w:noWrap/>
            <w:vAlign w:val="center"/>
            <w:hideMark/>
          </w:tcPr>
          <w:p w14:paraId="6ADE66AD"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14:paraId="7115DAD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14:paraId="6E78EB14"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14:paraId="722CC493" w14:textId="77777777" w:rsidTr="003144EA">
        <w:trPr>
          <w:trHeight w:val="270"/>
          <w:jc w:val="center"/>
        </w:trPr>
        <w:tc>
          <w:tcPr>
            <w:tcW w:w="1080" w:type="dxa"/>
            <w:shd w:val="clear" w:color="auto" w:fill="auto"/>
            <w:noWrap/>
            <w:vAlign w:val="center"/>
          </w:tcPr>
          <w:p w14:paraId="238EDD81"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14:paraId="3AD4589C"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14:paraId="7F581BBB" w14:textId="77777777"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14:paraId="3A7E2E1E" w14:textId="77777777"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14:paraId="15BC1256" w14:textId="77777777"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14:paraId="6B18341F" w14:textId="77777777" w:rsidR="00BF7353" w:rsidRPr="00426C9C" w:rsidRDefault="00BF7353" w:rsidP="00BF7353">
      <w:pPr>
        <w:rPr>
          <w:b/>
          <w:bCs/>
          <w:color w:val="000000" w:themeColor="text1"/>
          <w:sz w:val="24"/>
          <w:szCs w:val="24"/>
        </w:rPr>
      </w:pPr>
    </w:p>
    <w:p w14:paraId="1A948306" w14:textId="77777777" w:rsidR="001A34C4" w:rsidRPr="00426C9C" w:rsidRDefault="001A34C4" w:rsidP="00BF7353">
      <w:pPr>
        <w:rPr>
          <w:b/>
          <w:bCs/>
          <w:color w:val="000000" w:themeColor="text1"/>
          <w:sz w:val="24"/>
          <w:szCs w:val="24"/>
        </w:rPr>
      </w:pPr>
    </w:p>
    <w:p w14:paraId="4E733719" w14:textId="77777777" w:rsidR="001A34C4" w:rsidRDefault="001A34C4" w:rsidP="00BF7353">
      <w:pPr>
        <w:rPr>
          <w:b/>
          <w:bCs/>
          <w:color w:val="000000" w:themeColor="text1"/>
          <w:sz w:val="24"/>
          <w:szCs w:val="24"/>
        </w:rPr>
      </w:pPr>
    </w:p>
    <w:p w14:paraId="3515A395" w14:textId="77777777" w:rsidR="002367D1" w:rsidRDefault="002367D1" w:rsidP="00BF7353">
      <w:pPr>
        <w:rPr>
          <w:b/>
          <w:bCs/>
          <w:color w:val="000000" w:themeColor="text1"/>
          <w:sz w:val="24"/>
          <w:szCs w:val="24"/>
        </w:rPr>
      </w:pPr>
    </w:p>
    <w:p w14:paraId="1A315B61" w14:textId="77777777" w:rsidR="002367D1" w:rsidRDefault="002367D1" w:rsidP="00BF7353">
      <w:pPr>
        <w:rPr>
          <w:b/>
          <w:bCs/>
          <w:color w:val="000000" w:themeColor="text1"/>
          <w:sz w:val="24"/>
          <w:szCs w:val="24"/>
        </w:rPr>
      </w:pPr>
    </w:p>
    <w:p w14:paraId="728B6051" w14:textId="77777777" w:rsidR="002367D1" w:rsidRDefault="002367D1" w:rsidP="00BF7353">
      <w:pPr>
        <w:rPr>
          <w:b/>
          <w:bCs/>
          <w:color w:val="000000" w:themeColor="text1"/>
          <w:sz w:val="24"/>
          <w:szCs w:val="24"/>
        </w:rPr>
      </w:pPr>
    </w:p>
    <w:p w14:paraId="67FAF996" w14:textId="77777777" w:rsidR="002367D1" w:rsidRDefault="002367D1" w:rsidP="00BF7353">
      <w:pPr>
        <w:rPr>
          <w:b/>
          <w:bCs/>
          <w:color w:val="000000" w:themeColor="text1"/>
          <w:sz w:val="24"/>
          <w:szCs w:val="24"/>
        </w:rPr>
      </w:pPr>
    </w:p>
    <w:p w14:paraId="2245DA91" w14:textId="77777777" w:rsidR="002367D1" w:rsidRDefault="002367D1" w:rsidP="00BF7353">
      <w:pPr>
        <w:rPr>
          <w:b/>
          <w:bCs/>
          <w:color w:val="000000" w:themeColor="text1"/>
          <w:sz w:val="24"/>
          <w:szCs w:val="24"/>
        </w:rPr>
      </w:pPr>
    </w:p>
    <w:p w14:paraId="6CDEB5CE" w14:textId="77777777" w:rsidR="002367D1" w:rsidRDefault="002367D1" w:rsidP="00BF7353">
      <w:pPr>
        <w:rPr>
          <w:b/>
          <w:bCs/>
          <w:color w:val="000000" w:themeColor="text1"/>
          <w:sz w:val="24"/>
          <w:szCs w:val="24"/>
        </w:rPr>
      </w:pPr>
    </w:p>
    <w:p w14:paraId="36F18477" w14:textId="77777777" w:rsidR="002367D1" w:rsidRDefault="002367D1" w:rsidP="00BF7353">
      <w:pPr>
        <w:rPr>
          <w:b/>
          <w:bCs/>
          <w:color w:val="000000" w:themeColor="text1"/>
          <w:sz w:val="24"/>
          <w:szCs w:val="24"/>
        </w:rPr>
      </w:pPr>
    </w:p>
    <w:p w14:paraId="6A73A0F8" w14:textId="77777777" w:rsidR="002367D1" w:rsidRDefault="002367D1" w:rsidP="00BF7353">
      <w:pPr>
        <w:rPr>
          <w:b/>
          <w:bCs/>
          <w:color w:val="000000" w:themeColor="text1"/>
          <w:sz w:val="24"/>
          <w:szCs w:val="24"/>
        </w:rPr>
      </w:pPr>
    </w:p>
    <w:p w14:paraId="70F33ED4" w14:textId="77777777" w:rsidR="002367D1" w:rsidRDefault="002367D1" w:rsidP="00BF7353">
      <w:pPr>
        <w:rPr>
          <w:b/>
          <w:bCs/>
          <w:color w:val="000000" w:themeColor="text1"/>
          <w:sz w:val="24"/>
          <w:szCs w:val="24"/>
        </w:rPr>
      </w:pPr>
    </w:p>
    <w:p w14:paraId="3EBE4B12" w14:textId="77777777" w:rsidR="001061D4" w:rsidRDefault="001061D4" w:rsidP="00BF7353">
      <w:pPr>
        <w:rPr>
          <w:b/>
          <w:bCs/>
          <w:color w:val="000000" w:themeColor="text1"/>
          <w:sz w:val="24"/>
          <w:szCs w:val="24"/>
        </w:rPr>
      </w:pPr>
    </w:p>
    <w:p w14:paraId="2552B55A" w14:textId="77777777" w:rsidR="001061D4" w:rsidRDefault="001061D4" w:rsidP="00BF7353">
      <w:pPr>
        <w:rPr>
          <w:b/>
          <w:bCs/>
          <w:color w:val="000000" w:themeColor="text1"/>
          <w:sz w:val="24"/>
          <w:szCs w:val="24"/>
        </w:rPr>
      </w:pPr>
    </w:p>
    <w:p w14:paraId="7103FFEE" w14:textId="77777777" w:rsidR="001061D4" w:rsidRDefault="001061D4" w:rsidP="00BF7353">
      <w:pPr>
        <w:rPr>
          <w:b/>
          <w:bCs/>
          <w:color w:val="000000" w:themeColor="text1"/>
          <w:sz w:val="24"/>
          <w:szCs w:val="24"/>
        </w:rPr>
      </w:pPr>
    </w:p>
    <w:p w14:paraId="417E3D2E" w14:textId="77777777" w:rsidR="001061D4" w:rsidRDefault="001061D4" w:rsidP="00BF7353">
      <w:pPr>
        <w:rPr>
          <w:b/>
          <w:bCs/>
          <w:color w:val="000000" w:themeColor="text1"/>
          <w:sz w:val="24"/>
          <w:szCs w:val="24"/>
        </w:rPr>
      </w:pPr>
    </w:p>
    <w:p w14:paraId="22FDE0F5" w14:textId="77777777" w:rsidR="005C5899" w:rsidRPr="009F53B4" w:rsidRDefault="005C5899" w:rsidP="00BF7353">
      <w:pPr>
        <w:rPr>
          <w:b/>
          <w:bCs/>
          <w:color w:val="000000" w:themeColor="text1"/>
          <w:sz w:val="24"/>
          <w:szCs w:val="24"/>
        </w:rPr>
      </w:pPr>
    </w:p>
    <w:p w14:paraId="00ABE948" w14:textId="77777777" w:rsidR="002367D1" w:rsidRDefault="002367D1" w:rsidP="00BF7353">
      <w:pPr>
        <w:rPr>
          <w:b/>
          <w:bCs/>
          <w:color w:val="000000" w:themeColor="text1"/>
          <w:sz w:val="24"/>
          <w:szCs w:val="24"/>
        </w:rPr>
      </w:pPr>
    </w:p>
    <w:p w14:paraId="5E210D33" w14:textId="77777777" w:rsidR="002367D1" w:rsidRDefault="002367D1" w:rsidP="00BF7353">
      <w:pPr>
        <w:rPr>
          <w:b/>
          <w:bCs/>
          <w:color w:val="000000" w:themeColor="text1"/>
          <w:sz w:val="24"/>
          <w:szCs w:val="24"/>
        </w:rPr>
      </w:pPr>
    </w:p>
    <w:p w14:paraId="35045783" w14:textId="77777777" w:rsidR="002367D1" w:rsidRPr="00426C9C" w:rsidRDefault="002367D1" w:rsidP="00BF7353">
      <w:pPr>
        <w:rPr>
          <w:b/>
          <w:bCs/>
          <w:color w:val="000000" w:themeColor="text1"/>
          <w:sz w:val="24"/>
          <w:szCs w:val="24"/>
        </w:rPr>
      </w:pPr>
    </w:p>
    <w:p w14:paraId="029E16CF" w14:textId="77777777" w:rsidR="001A34C4" w:rsidRPr="00426C9C" w:rsidRDefault="001A34C4" w:rsidP="00BF7353">
      <w:pPr>
        <w:rPr>
          <w:b/>
          <w:bCs/>
          <w:color w:val="000000" w:themeColor="text1"/>
          <w:sz w:val="24"/>
          <w:szCs w:val="24"/>
        </w:rPr>
      </w:pPr>
    </w:p>
    <w:p w14:paraId="05DDAAFD" w14:textId="77777777" w:rsidR="001A34C4" w:rsidRPr="00426C9C" w:rsidRDefault="001A34C4" w:rsidP="00BF7353">
      <w:pPr>
        <w:rPr>
          <w:b/>
          <w:bCs/>
          <w:color w:val="000000" w:themeColor="text1"/>
          <w:sz w:val="24"/>
          <w:szCs w:val="24"/>
        </w:rPr>
      </w:pPr>
    </w:p>
    <w:p w14:paraId="23F570B3" w14:textId="77777777" w:rsidR="001A34C4" w:rsidRPr="00426C9C" w:rsidRDefault="001A34C4" w:rsidP="001A34C4">
      <w:pPr>
        <w:pStyle w:val="a"/>
        <w:spacing w:before="156" w:after="312"/>
        <w:rPr>
          <w:color w:val="000000" w:themeColor="text1"/>
        </w:rPr>
      </w:pPr>
      <w:bookmarkStart w:id="127" w:name="_Toc479259662"/>
      <w:r w:rsidRPr="00426C9C">
        <w:rPr>
          <w:rFonts w:hint="eastAsia"/>
          <w:color w:val="000000" w:themeColor="text1"/>
        </w:rPr>
        <w:t>富水乡村声环境规划与控制策略</w:t>
      </w:r>
      <w:bookmarkEnd w:id="127"/>
    </w:p>
    <w:p w14:paraId="19F143C2" w14:textId="77777777" w:rsidR="001A34C4" w:rsidRPr="00426C9C" w:rsidRDefault="001A34C4" w:rsidP="001A6736">
      <w:pPr>
        <w:pStyle w:val="aa"/>
        <w:ind w:firstLine="420"/>
        <w:rPr>
          <w:color w:val="000000" w:themeColor="text1"/>
        </w:rPr>
      </w:pPr>
      <w:r w:rsidRPr="00426C9C">
        <w:rPr>
          <w:color w:val="000000" w:themeColor="text1"/>
        </w:rPr>
        <w:lastRenderedPageBreak/>
        <w:t>通过前面两章对富水乡村声环境的实地调研与模拟分析，在掌握了富水乡村声环境基本特征的情况下，本章对富水乡村声环境的规划和控制方法进行了探讨。规划和控制方法的探讨主要分为两个部分：首先是对富水乡村声环境可行的规划和控制措施的探讨。乡村声环境的建设不仅与乡村规划层面上乡村的空间布局、道路设置有关，还与建筑层面上的建筑材质等有关。其次是对富水乡村声环境的声景设计方面的研究，通过引入富水乡村的水声景观、绿化等能够降低噪声烦恼度、增加居民对噪声好感度的声音元素，营造舒适多元的富水乡村声景观。</w:t>
      </w:r>
    </w:p>
    <w:p w14:paraId="57C131AB" w14:textId="77777777" w:rsidR="001A34C4" w:rsidRPr="00426C9C" w:rsidRDefault="001A34C4" w:rsidP="00852C9D">
      <w:pPr>
        <w:pStyle w:val="a0"/>
        <w:spacing w:before="156" w:after="156"/>
        <w:rPr>
          <w:color w:val="000000" w:themeColor="text1"/>
        </w:rPr>
      </w:pPr>
      <w:r w:rsidRPr="00426C9C">
        <w:rPr>
          <w:color w:val="000000" w:themeColor="text1"/>
        </w:rPr>
        <w:t> </w:t>
      </w:r>
      <w:bookmarkStart w:id="128" w:name="_Toc479259663"/>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128"/>
    </w:p>
    <w:p w14:paraId="299B5A8E" w14:textId="77777777"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14:paraId="47EDCB42" w14:textId="77777777" w:rsidR="00E30380" w:rsidRPr="00426C9C" w:rsidRDefault="001A34C4" w:rsidP="00E30380">
      <w:pPr>
        <w:pStyle w:val="aa"/>
        <w:ind w:firstLine="42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14:paraId="089B7C5F" w14:textId="77777777"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根据声环境的质量与降噪经济成本等多方面协调考虑，应该在规划设计阶段考虑声环境的建设问题，有效的利用软件模拟的优势，在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14:paraId="4FFEF05F" w14:textId="77777777" w:rsidR="00261300" w:rsidRPr="00261300" w:rsidRDefault="00567E37" w:rsidP="00261300">
      <w:pPr>
        <w:pStyle w:val="a1"/>
        <w:spacing w:before="156" w:after="156"/>
        <w:rPr>
          <w:color w:val="000000" w:themeColor="text1"/>
        </w:rPr>
      </w:pPr>
      <w:bookmarkStart w:id="129" w:name="_Toc479259664"/>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129"/>
    </w:p>
    <w:p w14:paraId="02585EA2" w14:textId="77777777"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周边声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区域声环境先天性的欠缺，会对整体的规划和整个村庄的建设带来难以控制的噪声问题。如涧东村内就有梅花大道穿村而过，对马路两旁的区域声环境造成很大的影响。</w:t>
      </w:r>
    </w:p>
    <w:p w14:paraId="13331278" w14:textId="77777777"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提倡牺牲少数保护多数、牺牲动区房间保护静区房间</w:t>
      </w:r>
      <w:r w:rsidRPr="00426C9C">
        <w:rPr>
          <w:rFonts w:hint="eastAsia"/>
          <w:color w:val="000000" w:themeColor="text1"/>
        </w:rPr>
        <w:lastRenderedPageBreak/>
        <w:t>的设计原则。任何一个区域住宅建筑设计都不可能面面俱到，在村庄动静区域规划中，为了大多数村民的利益，局部区域的某些房屋住宅会受到一定程度的噪声污染，但是大部分村民会有良好的声环境。</w:t>
      </w:r>
    </w:p>
    <w:p w14:paraId="2958401E" w14:textId="77777777"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14:paraId="39A0840F" w14:textId="77777777" w:rsidR="001A34C4" w:rsidRPr="00426C9C" w:rsidRDefault="001A34C4" w:rsidP="00277165">
      <w:pPr>
        <w:pStyle w:val="aa"/>
        <w:ind w:firstLine="420"/>
        <w:rPr>
          <w:rStyle w:val="Char2"/>
          <w:color w:val="000000" w:themeColor="text1"/>
        </w:rPr>
      </w:pPr>
      <w:r w:rsidRPr="00426C9C">
        <w:rPr>
          <w:rStyle w:val="Char2"/>
          <w:color w:val="000000" w:themeColor="text1"/>
        </w:rPr>
        <w:t>对于村中整体声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14:paraId="5DF70006" w14:textId="77777777"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14:paraId="67C8D871" w14:textId="77777777" w:rsidR="00383058" w:rsidRPr="00426C9C" w:rsidRDefault="00C1386D" w:rsidP="00383058">
      <w:pPr>
        <w:pStyle w:val="af6"/>
        <w:rPr>
          <w:color w:val="000000" w:themeColor="text1"/>
        </w:rPr>
      </w:pPr>
      <w:r w:rsidRPr="00426C9C">
        <w:rPr>
          <w:noProof/>
          <w:color w:val="000000" w:themeColor="text1"/>
        </w:rPr>
        <w:drawing>
          <wp:inline distT="0" distB="0" distL="0" distR="0" wp14:anchorId="252D8E03" wp14:editId="5FADD9DC">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14:paraId="1F246755" w14:textId="77777777"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14:paraId="529CDA28" w14:textId="77777777"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14:paraId="402B432B" w14:textId="77777777"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14:paraId="666A05CC"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14:paraId="0C6D5813"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14:paraId="59D89922"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14:paraId="65778B16"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14:paraId="361FADC0"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14:paraId="785961A8"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14:paraId="1804721B"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14:paraId="7D9A23E3"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14:paraId="1D5FB081"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14:paraId="7B031436" w14:textId="77777777"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14:paraId="41805F47" w14:textId="77777777" w:rsidTr="00020DC6">
        <w:trPr>
          <w:trHeight w:val="270"/>
          <w:jc w:val="center"/>
        </w:trPr>
        <w:tc>
          <w:tcPr>
            <w:tcW w:w="704" w:type="dxa"/>
            <w:tcBorders>
              <w:top w:val="single" w:sz="4" w:space="0" w:color="auto"/>
            </w:tcBorders>
            <w:shd w:val="clear" w:color="auto" w:fill="auto"/>
            <w:noWrap/>
            <w:vAlign w:val="bottom"/>
            <w:hideMark/>
          </w:tcPr>
          <w:p w14:paraId="56BCA3A8" w14:textId="77777777" w:rsidR="00020DC6" w:rsidRPr="00426C9C" w:rsidRDefault="00020DC6" w:rsidP="00277165">
            <w:pPr>
              <w:widowControl/>
              <w:jc w:val="center"/>
              <w:rPr>
                <w:color w:val="000000" w:themeColor="text1"/>
                <w:sz w:val="18"/>
                <w:szCs w:val="18"/>
              </w:rPr>
            </w:pPr>
            <w:r w:rsidRPr="00426C9C">
              <w:rPr>
                <w:color w:val="000000" w:themeColor="text1"/>
                <w:sz w:val="18"/>
                <w:szCs w:val="18"/>
              </w:rPr>
              <w:lastRenderedPageBreak/>
              <w:t>A1</w:t>
            </w:r>
          </w:p>
        </w:tc>
        <w:tc>
          <w:tcPr>
            <w:tcW w:w="656" w:type="dxa"/>
            <w:tcBorders>
              <w:top w:val="single" w:sz="4" w:space="0" w:color="auto"/>
            </w:tcBorders>
            <w:shd w:val="clear" w:color="auto" w:fill="auto"/>
            <w:noWrap/>
            <w:vAlign w:val="bottom"/>
            <w:hideMark/>
          </w:tcPr>
          <w:p w14:paraId="1DDF5879" w14:textId="77777777"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14:paraId="1C51D7C6" w14:textId="77777777"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14:paraId="0ACF9B27" w14:textId="77777777"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14:paraId="597FE0F0" w14:textId="77777777"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14:paraId="19E532C1" w14:textId="77777777"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14:paraId="08D8C83E" w14:textId="77777777"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14:paraId="7F86B9DA" w14:textId="77777777"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14:paraId="6E94DD66" w14:textId="77777777"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14:paraId="5FFE7FF9" w14:textId="77777777"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14:paraId="2A27557B" w14:textId="77777777" w:rsidTr="00020DC6">
        <w:trPr>
          <w:trHeight w:val="270"/>
          <w:jc w:val="center"/>
        </w:trPr>
        <w:tc>
          <w:tcPr>
            <w:tcW w:w="704" w:type="dxa"/>
            <w:shd w:val="clear" w:color="auto" w:fill="auto"/>
            <w:noWrap/>
            <w:vAlign w:val="bottom"/>
            <w:hideMark/>
          </w:tcPr>
          <w:p w14:paraId="74D40F3D" w14:textId="77777777"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14:paraId="06599F4F" w14:textId="77777777"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14:paraId="37414ED3" w14:textId="77777777"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14:paraId="5F79C62C" w14:textId="77777777"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14:paraId="5DB477CD" w14:textId="77777777"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14:paraId="6F64C9F0" w14:textId="77777777"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14:paraId="08A3ED8F" w14:textId="77777777"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14:paraId="13DD33AF" w14:textId="77777777"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14:paraId="281484E9" w14:textId="77777777"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14:paraId="363BAB4C" w14:textId="77777777"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14:paraId="6AB8BE77" w14:textId="77777777" w:rsidTr="00020DC6">
        <w:trPr>
          <w:trHeight w:val="270"/>
          <w:jc w:val="center"/>
        </w:trPr>
        <w:tc>
          <w:tcPr>
            <w:tcW w:w="704" w:type="dxa"/>
            <w:shd w:val="clear" w:color="auto" w:fill="auto"/>
            <w:noWrap/>
            <w:vAlign w:val="bottom"/>
            <w:hideMark/>
          </w:tcPr>
          <w:p w14:paraId="4207257A" w14:textId="77777777"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14:paraId="27359256" w14:textId="77777777"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14:paraId="4D3BBEFD" w14:textId="77777777"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14:paraId="081AD046" w14:textId="77777777"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14:paraId="07B4B12D" w14:textId="77777777"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14:paraId="39FDB11D" w14:textId="77777777"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14:paraId="54806DFD" w14:textId="77777777"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14:paraId="5E08758D" w14:textId="77777777"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14:paraId="0592789E" w14:textId="77777777"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14:paraId="5F2A096F" w14:textId="77777777"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14:paraId="0D928D4F" w14:textId="77777777" w:rsidTr="00020DC6">
        <w:trPr>
          <w:trHeight w:val="270"/>
          <w:jc w:val="center"/>
        </w:trPr>
        <w:tc>
          <w:tcPr>
            <w:tcW w:w="704" w:type="dxa"/>
            <w:shd w:val="clear" w:color="auto" w:fill="auto"/>
            <w:noWrap/>
            <w:vAlign w:val="bottom"/>
            <w:hideMark/>
          </w:tcPr>
          <w:p w14:paraId="4C6FBE96" w14:textId="77777777"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14:paraId="75EF54C9" w14:textId="77777777"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14:paraId="79948A1E" w14:textId="77777777"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14:paraId="52839EB4" w14:textId="77777777"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14:paraId="1E6C3855" w14:textId="77777777"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14:paraId="38B9DFA8" w14:textId="77777777"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14:paraId="4DC61482" w14:textId="77777777"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14:paraId="430DAF52" w14:textId="77777777"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14:paraId="7F0BAC6F" w14:textId="77777777"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14:paraId="7DE321BF" w14:textId="77777777"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14:paraId="0F9E52A4" w14:textId="77777777" w:rsidTr="00020DC6">
        <w:trPr>
          <w:trHeight w:val="270"/>
          <w:jc w:val="center"/>
        </w:trPr>
        <w:tc>
          <w:tcPr>
            <w:tcW w:w="704" w:type="dxa"/>
            <w:shd w:val="clear" w:color="auto" w:fill="auto"/>
            <w:noWrap/>
            <w:vAlign w:val="bottom"/>
            <w:hideMark/>
          </w:tcPr>
          <w:p w14:paraId="4A43B8FC" w14:textId="77777777"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14:paraId="231C789C" w14:textId="77777777"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14:paraId="164BC314" w14:textId="77777777"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14:paraId="738797E6" w14:textId="77777777"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14:paraId="33DB5741" w14:textId="77777777"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14:paraId="00AF2678" w14:textId="77777777"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14:paraId="5A637281" w14:textId="77777777"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14:paraId="342C9F73" w14:textId="77777777"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14:paraId="2EEDC2E3" w14:textId="77777777"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14:paraId="725A5C92" w14:textId="77777777"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14:paraId="4AE3EF29" w14:textId="77777777" w:rsidTr="00020DC6">
        <w:trPr>
          <w:trHeight w:val="270"/>
          <w:jc w:val="center"/>
        </w:trPr>
        <w:tc>
          <w:tcPr>
            <w:tcW w:w="704" w:type="dxa"/>
            <w:shd w:val="clear" w:color="auto" w:fill="auto"/>
            <w:noWrap/>
            <w:vAlign w:val="bottom"/>
          </w:tcPr>
          <w:p w14:paraId="47D50BF5" w14:textId="77777777"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14:paraId="5338A08D" w14:textId="77777777"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14:paraId="3E74264D" w14:textId="77777777"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14:paraId="08EE3317" w14:textId="77777777"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14:paraId="352AA809" w14:textId="77777777"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14:paraId="407D4154" w14:textId="77777777"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14:paraId="2040081D" w14:textId="77777777"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14:paraId="5383F6C8" w14:textId="77777777"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14:paraId="089F43FB" w14:textId="77777777"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14:paraId="60FFA82F" w14:textId="77777777"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14:paraId="255ADACD" w14:textId="77777777"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14:paraId="1DA8FF14" w14:textId="77777777" w:rsidTr="00020DC6">
        <w:trPr>
          <w:trHeight w:val="248"/>
          <w:jc w:val="center"/>
        </w:trPr>
        <w:tc>
          <w:tcPr>
            <w:tcW w:w="727" w:type="dxa"/>
            <w:shd w:val="clear" w:color="auto" w:fill="auto"/>
            <w:noWrap/>
            <w:vAlign w:val="bottom"/>
            <w:hideMark/>
          </w:tcPr>
          <w:p w14:paraId="2988BB52"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14:paraId="7D871240"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14:paraId="41D41CCF"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14:paraId="0161F8E9"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14:paraId="2696AF9A"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14:paraId="7DDB802F"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14:paraId="68D17D3A"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14:paraId="47BDFCC0"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14:paraId="5E96340E"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14:paraId="4357E2EA"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14:paraId="2A345C49" w14:textId="77777777" w:rsidTr="00020DC6">
        <w:trPr>
          <w:trHeight w:val="248"/>
          <w:jc w:val="center"/>
        </w:trPr>
        <w:tc>
          <w:tcPr>
            <w:tcW w:w="727" w:type="dxa"/>
            <w:shd w:val="clear" w:color="auto" w:fill="auto"/>
            <w:noWrap/>
            <w:vAlign w:val="bottom"/>
            <w:hideMark/>
          </w:tcPr>
          <w:p w14:paraId="774E7475"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14:paraId="17D6B6AD"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14:paraId="232ABC3A"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14:paraId="3983CB72"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14:paraId="1020AE1B"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14:paraId="50C4058B"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14:paraId="0B158722"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14:paraId="53EDCA77"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14:paraId="647D0A06"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14:paraId="2BF67D5E"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14:paraId="5A15A0F3" w14:textId="77777777" w:rsidTr="00020DC6">
        <w:trPr>
          <w:trHeight w:val="248"/>
          <w:jc w:val="center"/>
        </w:trPr>
        <w:tc>
          <w:tcPr>
            <w:tcW w:w="727" w:type="dxa"/>
            <w:shd w:val="clear" w:color="auto" w:fill="auto"/>
            <w:noWrap/>
            <w:vAlign w:val="bottom"/>
            <w:hideMark/>
          </w:tcPr>
          <w:p w14:paraId="35C52DE5"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14:paraId="687E67B5"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14:paraId="545D6976"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14:paraId="1EA3C47D"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14:paraId="0BB5A31D"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14:paraId="523F4FBF"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14:paraId="61E345C6"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14:paraId="66F8B2A4"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14:paraId="6DEA2520"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14:paraId="4A9F3DE0"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14:paraId="68B6643C" w14:textId="77777777" w:rsidTr="00020DC6">
        <w:trPr>
          <w:trHeight w:val="248"/>
          <w:jc w:val="center"/>
        </w:trPr>
        <w:tc>
          <w:tcPr>
            <w:tcW w:w="727" w:type="dxa"/>
            <w:shd w:val="clear" w:color="auto" w:fill="auto"/>
            <w:noWrap/>
            <w:vAlign w:val="bottom"/>
            <w:hideMark/>
          </w:tcPr>
          <w:p w14:paraId="0ACC7DAC"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14:paraId="61FDD878"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14:paraId="62665B25"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14:paraId="0BC37555"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14:paraId="6478FE04"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14:paraId="10B5CBE1"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14:paraId="295B23D9"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14:paraId="287AFCA6"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14:paraId="113B245B"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14:paraId="24EE6571"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14:paraId="643BE465" w14:textId="77777777" w:rsidTr="00020DC6">
        <w:trPr>
          <w:trHeight w:val="248"/>
          <w:jc w:val="center"/>
        </w:trPr>
        <w:tc>
          <w:tcPr>
            <w:tcW w:w="727" w:type="dxa"/>
            <w:shd w:val="clear" w:color="auto" w:fill="auto"/>
            <w:noWrap/>
            <w:vAlign w:val="bottom"/>
            <w:hideMark/>
          </w:tcPr>
          <w:p w14:paraId="383036E0"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14:paraId="2CB60A7D"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14:paraId="5EBD3274"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14:paraId="1B456C34"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14:paraId="5154B51F"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14:paraId="39B542E0"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14:paraId="79D35254"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14:paraId="3B0A613E"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14:paraId="184163C3"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14:paraId="1F9CFA52"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14:paraId="1F9DC84B" w14:textId="77777777" w:rsidTr="00020DC6">
        <w:trPr>
          <w:trHeight w:val="248"/>
          <w:jc w:val="center"/>
        </w:trPr>
        <w:tc>
          <w:tcPr>
            <w:tcW w:w="727" w:type="dxa"/>
            <w:shd w:val="clear" w:color="auto" w:fill="auto"/>
            <w:noWrap/>
            <w:vAlign w:val="bottom"/>
            <w:hideMark/>
          </w:tcPr>
          <w:p w14:paraId="68B5D0E7"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14:paraId="221C226F"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14:paraId="2C61C11C"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14:paraId="3D3A1F45"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14:paraId="79CE7A92"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14:paraId="01413172"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14:paraId="3D12A660"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14:paraId="0F85810D"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14:paraId="0FB49C4D"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14:paraId="1EDD01E1"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14:paraId="04055B28" w14:textId="77777777" w:rsidTr="00020DC6">
        <w:trPr>
          <w:trHeight w:val="248"/>
          <w:jc w:val="center"/>
        </w:trPr>
        <w:tc>
          <w:tcPr>
            <w:tcW w:w="727" w:type="dxa"/>
            <w:shd w:val="clear" w:color="auto" w:fill="auto"/>
            <w:noWrap/>
            <w:vAlign w:val="bottom"/>
            <w:hideMark/>
          </w:tcPr>
          <w:p w14:paraId="03199787"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14:paraId="07D6C4F4"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14:paraId="554E6CE1"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14:paraId="3CB3D2F7"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14:paraId="59B1131D"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14:paraId="79372104"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14:paraId="52FA7C5B"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14:paraId="6E818A18"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14:paraId="7A9BAF27"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14:paraId="419B75DC" w14:textId="77777777"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14:paraId="5C86C607" w14:textId="77777777"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14:paraId="3967D2BC" w14:textId="77777777" w:rsidR="001A34C4" w:rsidRPr="00426C9C" w:rsidRDefault="001A34C4" w:rsidP="00852C9D">
      <w:pPr>
        <w:pStyle w:val="a1"/>
        <w:spacing w:before="156" w:after="156"/>
        <w:rPr>
          <w:color w:val="000000" w:themeColor="text1"/>
        </w:rPr>
      </w:pPr>
      <w:bookmarkStart w:id="130" w:name="_Toc479259665"/>
      <w:r w:rsidRPr="00426C9C">
        <w:rPr>
          <w:color w:val="000000" w:themeColor="text1"/>
        </w:rPr>
        <w:t>采用恰当的降噪措施</w:t>
      </w:r>
      <w:bookmarkEnd w:id="130"/>
    </w:p>
    <w:p w14:paraId="5F0C481E" w14:textId="77777777"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14:paraId="75378E39" w14:textId="77777777"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尖劈式等。一般来说，在乡村附近的国道、省道、高速公路等沿线均需设置声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14:paraId="6F580D0D" w14:textId="77777777"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利用公共建筑，形成实体声屏障。村庄内的公共建筑诸如商店</w:t>
      </w:r>
      <w:r w:rsidR="003126B3" w:rsidRPr="00426C9C">
        <w:rPr>
          <w:rFonts w:hint="eastAsia"/>
          <w:bCs/>
          <w:color w:val="000000" w:themeColor="text1"/>
        </w:rPr>
        <w:lastRenderedPageBreak/>
        <w:t>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14:paraId="1FF99EBD" w14:textId="77777777" w:rsidR="001A34C4" w:rsidRPr="00426C9C" w:rsidRDefault="001A34C4" w:rsidP="00852C9D">
      <w:pPr>
        <w:pStyle w:val="a0"/>
        <w:spacing w:before="156" w:after="156"/>
        <w:rPr>
          <w:color w:val="000000" w:themeColor="text1"/>
        </w:rPr>
      </w:pPr>
      <w:bookmarkStart w:id="131" w:name="_Toc479259666"/>
      <w:r w:rsidRPr="00426C9C">
        <w:rPr>
          <w:rFonts w:hint="eastAsia"/>
          <w:color w:val="000000" w:themeColor="text1"/>
        </w:rPr>
        <w:t>水环境对声环境的影响</w:t>
      </w:r>
      <w:bookmarkEnd w:id="131"/>
    </w:p>
    <w:p w14:paraId="464B8B9B" w14:textId="77777777"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14:paraId="5B379612" w14:textId="77777777"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14:paraId="7E85056E" w14:textId="77777777" w:rsidR="001A34C4" w:rsidRPr="00426C9C" w:rsidRDefault="001A34C4" w:rsidP="00445A51">
      <w:pPr>
        <w:pStyle w:val="af6"/>
        <w:rPr>
          <w:color w:val="000000" w:themeColor="text1"/>
        </w:rPr>
      </w:pPr>
      <w:r w:rsidRPr="00426C9C">
        <w:rPr>
          <w:noProof/>
          <w:color w:val="000000" w:themeColor="text1"/>
        </w:rPr>
        <w:drawing>
          <wp:inline distT="0" distB="0" distL="0" distR="0" wp14:anchorId="2B8BC5C8" wp14:editId="2C2F62F9">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14:paraId="502E4572" w14:textId="77777777"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14:paraId="1A2B0341" w14:textId="77777777"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30F4B1B7" wp14:editId="3652895B">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14:paraId="7F288A1C" w14:textId="77777777"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14:paraId="51474889" w14:textId="77777777"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14:paraId="36B68D0E" w14:textId="77777777"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14:paraId="144E3166" w14:textId="77777777"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14:paraId="16C9CB55" w14:textId="77777777"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生态袋耐腐蚀，适用寿命长。生态袋原材料是一种无纺织的土工布料，它是由聚丙烯人造纤维针刺成网的高强度平面稳定材料，具有耐腐蚀性强、耐微生物分解、抗紫外线、透水性强、易于植被生长等特点。</w:t>
      </w:r>
    </w:p>
    <w:p w14:paraId="568A34F9" w14:textId="77777777"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14:paraId="0F1F1E09" w14:textId="77777777"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14:paraId="37CFF020" w14:textId="77777777"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14:paraId="3F3BBF96" w14:textId="77777777"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E46659">
        <w:rPr>
          <w:color w:val="FF0000"/>
          <w:vertAlign w:val="superscript"/>
          <w:rPrChange w:id="132" w:author="HGJ" w:date="2017-04-10T21:36:00Z">
            <w:rPr>
              <w:color w:val="000000" w:themeColor="text1"/>
              <w:vertAlign w:val="superscript"/>
            </w:rPr>
          </w:rPrChange>
        </w:rPr>
        <w:t>[</w:t>
      </w:r>
      <w:r w:rsidR="00AE2589" w:rsidRPr="00E46659">
        <w:rPr>
          <w:color w:val="FF0000"/>
          <w:vertAlign w:val="superscript"/>
          <w:rPrChange w:id="133" w:author="HGJ" w:date="2017-04-10T21:36:00Z">
            <w:rPr>
              <w:color w:val="000000" w:themeColor="text1"/>
              <w:vertAlign w:val="superscript"/>
            </w:rPr>
          </w:rPrChange>
        </w:rPr>
        <w:t>54</w:t>
      </w:r>
      <w:r w:rsidRPr="00E46659">
        <w:rPr>
          <w:color w:val="FF0000"/>
          <w:vertAlign w:val="superscript"/>
          <w:rPrChange w:id="134" w:author="HGJ" w:date="2017-04-10T21:36:00Z">
            <w:rPr>
              <w:color w:val="000000" w:themeColor="text1"/>
              <w:vertAlign w:val="superscript"/>
            </w:rPr>
          </w:rPrChange>
        </w:rPr>
        <w:t>]</w:t>
      </w:r>
      <w:r w:rsidRPr="00426C9C">
        <w:rPr>
          <w:color w:val="000000" w:themeColor="text1"/>
        </w:rPr>
        <w:t>。不同宽度的绿化带降噪量如图所示。此外，绿化带中不同的</w:t>
      </w:r>
      <w:bookmarkStart w:id="135" w:name="_GoBack"/>
      <w:bookmarkEnd w:id="135"/>
      <w:r w:rsidRPr="00426C9C">
        <w:rPr>
          <w:color w:val="000000" w:themeColor="text1"/>
        </w:rPr>
        <w:t>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水系改造中，在两岸上种植的大量林带会对河道周边声环境产生积极的影响</w:t>
      </w:r>
      <w:r w:rsidRPr="00426C9C">
        <w:rPr>
          <w:rFonts w:hint="eastAsia"/>
          <w:color w:val="000000" w:themeColor="text1"/>
          <w:sz w:val="24"/>
        </w:rPr>
        <w:t>。</w:t>
      </w:r>
    </w:p>
    <w:p w14:paraId="7231ADAA" w14:textId="77777777" w:rsidR="001A34C4" w:rsidRPr="00426C9C" w:rsidRDefault="001A34C4" w:rsidP="00852C9D">
      <w:pPr>
        <w:pStyle w:val="a1"/>
        <w:spacing w:before="156" w:after="156"/>
        <w:rPr>
          <w:color w:val="000000" w:themeColor="text1"/>
        </w:rPr>
      </w:pPr>
      <w:bookmarkStart w:id="136" w:name="_Toc479259667"/>
      <w:r w:rsidRPr="00426C9C">
        <w:rPr>
          <w:rFonts w:hint="eastAsia"/>
          <w:color w:val="000000" w:themeColor="text1"/>
        </w:rPr>
        <w:t>水系改造前后的声学仿真模拟</w:t>
      </w:r>
      <w:bookmarkEnd w:id="136"/>
    </w:p>
    <w:p w14:paraId="76E03A3B" w14:textId="77777777"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14:paraId="1326E3CB" w14:textId="77777777"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176C33AA" wp14:editId="2D06BECD">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FDAE0C" w14:textId="77777777"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14:paraId="000AF142" w14:textId="77777777" w:rsidR="001A34C4" w:rsidRPr="00426C9C" w:rsidRDefault="001A34C4" w:rsidP="00445A51">
      <w:pPr>
        <w:pStyle w:val="af6"/>
        <w:rPr>
          <w:color w:val="000000" w:themeColor="text1"/>
        </w:rPr>
      </w:pPr>
      <w:r w:rsidRPr="00426C9C">
        <w:rPr>
          <w:noProof/>
          <w:color w:val="000000" w:themeColor="text1"/>
        </w:rPr>
        <w:drawing>
          <wp:inline distT="0" distB="0" distL="0" distR="0" wp14:anchorId="76D2813B" wp14:editId="04B4AE92">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D61DDC" w14:textId="77777777"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14:paraId="37445332" w14:textId="77777777"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w:t>
      </w:r>
      <w:r w:rsidRPr="00426C9C">
        <w:rPr>
          <w:rStyle w:val="Char2"/>
          <w:color w:val="000000" w:themeColor="text1"/>
        </w:rPr>
        <w:lastRenderedPageBreak/>
        <w:t>的方式进行对比。水系改造前后的声学仿真模拟图如下所示</w:t>
      </w:r>
      <w:r w:rsidRPr="00426C9C">
        <w:rPr>
          <w:color w:val="000000" w:themeColor="text1"/>
          <w:sz w:val="24"/>
        </w:rPr>
        <w:t>：</w:t>
      </w:r>
    </w:p>
    <w:p w14:paraId="53387736" w14:textId="77777777" w:rsidR="001A34C4" w:rsidRPr="00426C9C" w:rsidRDefault="001A34C4" w:rsidP="00445A51">
      <w:pPr>
        <w:pStyle w:val="af6"/>
        <w:rPr>
          <w:color w:val="000000" w:themeColor="text1"/>
        </w:rPr>
      </w:pPr>
      <w:r w:rsidRPr="00426C9C">
        <w:rPr>
          <w:noProof/>
          <w:color w:val="000000" w:themeColor="text1"/>
        </w:rPr>
        <w:drawing>
          <wp:inline distT="0" distB="0" distL="0" distR="0" wp14:anchorId="2299CD84" wp14:editId="016DF675">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14:paraId="3842287C" w14:textId="77777777"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14:paraId="5D17FD07" w14:textId="77777777" w:rsidR="001A34C4" w:rsidRPr="00426C9C" w:rsidRDefault="001A34C4" w:rsidP="00445A51">
      <w:pPr>
        <w:pStyle w:val="af6"/>
        <w:rPr>
          <w:color w:val="000000" w:themeColor="text1"/>
        </w:rPr>
      </w:pPr>
      <w:r w:rsidRPr="00426C9C">
        <w:rPr>
          <w:noProof/>
          <w:color w:val="000000" w:themeColor="text1"/>
        </w:rPr>
        <w:drawing>
          <wp:inline distT="0" distB="0" distL="0" distR="0" wp14:anchorId="72948E23" wp14:editId="481DD84A">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14:paraId="7C52E987" w14:textId="77777777"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涧东村水系改造后声环境模拟图</w:t>
      </w:r>
    </w:p>
    <w:p w14:paraId="13D5E724" w14:textId="77777777"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14:paraId="101116BD" w14:textId="77777777"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14:paraId="7AA20F26" w14:textId="77777777"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w:t>
      </w:r>
      <w:r w:rsidR="00F01754" w:rsidRPr="00426C9C">
        <w:rPr>
          <w:color w:val="000000" w:themeColor="text1"/>
        </w:rPr>
        <w:lastRenderedPageBreak/>
        <w:t>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14:paraId="362C1160" w14:textId="77777777"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14:paraId="7F6C22B9" w14:textId="77777777"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14:paraId="53A3715B" w14:textId="77777777"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14:paraId="404095F6" w14:textId="77777777"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14:paraId="08C5D969" w14:textId="77777777"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14:paraId="293238DC" w14:textId="77777777"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14:paraId="06BC0DBE" w14:textId="77777777"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14:paraId="7767DFE0" w14:textId="77777777"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14:paraId="67049ADF" w14:textId="77777777"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14:paraId="36B638A6" w14:textId="77777777"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14:paraId="07A817C4" w14:textId="77777777"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14:paraId="56A47D6A" w14:textId="77777777"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14:paraId="265C2F63" w14:textId="77777777" w:rsidTr="001A6736">
        <w:trPr>
          <w:trHeight w:val="268"/>
          <w:jc w:val="center"/>
        </w:trPr>
        <w:tc>
          <w:tcPr>
            <w:tcW w:w="645" w:type="dxa"/>
            <w:tcBorders>
              <w:top w:val="single" w:sz="4" w:space="0" w:color="auto"/>
            </w:tcBorders>
            <w:shd w:val="clear" w:color="auto" w:fill="auto"/>
            <w:noWrap/>
            <w:vAlign w:val="bottom"/>
            <w:hideMark/>
          </w:tcPr>
          <w:p w14:paraId="727CFD87" w14:textId="77777777"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14:paraId="40171AA8" w14:textId="77777777"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14:paraId="51666730" w14:textId="77777777"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14:paraId="60917334" w14:textId="77777777"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14:paraId="46FD78C4" w14:textId="77777777"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14:paraId="050EE01B" w14:textId="77777777"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14:paraId="26B82AAD" w14:textId="77777777"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14:paraId="0249F18A" w14:textId="77777777"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14:paraId="69C3E192" w14:textId="77777777"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14:paraId="1AB17EDA" w14:textId="77777777"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14:paraId="06993074" w14:textId="77777777" w:rsidTr="001A6736">
        <w:trPr>
          <w:trHeight w:val="268"/>
          <w:jc w:val="center"/>
        </w:trPr>
        <w:tc>
          <w:tcPr>
            <w:tcW w:w="645" w:type="dxa"/>
            <w:shd w:val="clear" w:color="auto" w:fill="auto"/>
            <w:noWrap/>
            <w:vAlign w:val="bottom"/>
            <w:hideMark/>
          </w:tcPr>
          <w:p w14:paraId="3992B9AA" w14:textId="77777777"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14:paraId="4CE97A49" w14:textId="77777777"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14:paraId="34051FF5" w14:textId="77777777"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14:paraId="43A7C0E3" w14:textId="77777777"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14:paraId="159F97DD" w14:textId="77777777"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14:paraId="2691B322" w14:textId="77777777"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14:paraId="3E91DB85" w14:textId="77777777"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14:paraId="7C9F51AF" w14:textId="77777777"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14:paraId="070D94A6" w14:textId="77777777"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14:paraId="2F0C5157" w14:textId="77777777"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14:paraId="1F15E9E0" w14:textId="77777777" w:rsidTr="001A6736">
        <w:trPr>
          <w:trHeight w:val="268"/>
          <w:jc w:val="center"/>
        </w:trPr>
        <w:tc>
          <w:tcPr>
            <w:tcW w:w="645" w:type="dxa"/>
            <w:shd w:val="clear" w:color="auto" w:fill="auto"/>
            <w:noWrap/>
            <w:vAlign w:val="bottom"/>
            <w:hideMark/>
          </w:tcPr>
          <w:p w14:paraId="3DE48E4F" w14:textId="77777777"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14:paraId="04344113" w14:textId="77777777"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14:paraId="63B1173E" w14:textId="77777777"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14:paraId="1BD59F36" w14:textId="77777777"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14:paraId="6D498D7E" w14:textId="77777777"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14:paraId="39C6016D" w14:textId="77777777"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14:paraId="7C3186BD" w14:textId="77777777"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14:paraId="130B0031" w14:textId="77777777"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14:paraId="28131146" w14:textId="77777777"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14:paraId="7E8A6A1E" w14:textId="77777777"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14:paraId="2C1CEFB3" w14:textId="77777777" w:rsidTr="001A6736">
        <w:trPr>
          <w:trHeight w:val="268"/>
          <w:jc w:val="center"/>
        </w:trPr>
        <w:tc>
          <w:tcPr>
            <w:tcW w:w="645" w:type="dxa"/>
            <w:shd w:val="clear" w:color="auto" w:fill="auto"/>
            <w:noWrap/>
            <w:vAlign w:val="bottom"/>
            <w:hideMark/>
          </w:tcPr>
          <w:p w14:paraId="26B9FC49" w14:textId="77777777"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14:paraId="4810420E" w14:textId="77777777"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14:paraId="32C2DC24" w14:textId="77777777"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14:paraId="78842EBC" w14:textId="77777777"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14:paraId="0201E474" w14:textId="77777777"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14:paraId="1DA5D6E3" w14:textId="77777777"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14:paraId="7E318467" w14:textId="77777777"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14:paraId="4CB14E44" w14:textId="77777777"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14:paraId="49146171" w14:textId="77777777"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14:paraId="2DEB049E" w14:textId="77777777"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14:paraId="701D34F9" w14:textId="77777777" w:rsidTr="001A6736">
        <w:trPr>
          <w:trHeight w:val="268"/>
          <w:jc w:val="center"/>
        </w:trPr>
        <w:tc>
          <w:tcPr>
            <w:tcW w:w="645" w:type="dxa"/>
            <w:shd w:val="clear" w:color="auto" w:fill="auto"/>
            <w:noWrap/>
            <w:vAlign w:val="bottom"/>
            <w:hideMark/>
          </w:tcPr>
          <w:p w14:paraId="6D2478BF" w14:textId="77777777"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14:paraId="2B39259C" w14:textId="77777777"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14:paraId="4A648CA4" w14:textId="77777777"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14:paraId="0E74478C" w14:textId="77777777"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14:paraId="1DE982C7" w14:textId="77777777"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14:paraId="224AD99F" w14:textId="77777777"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14:paraId="2C8B6D9F" w14:textId="77777777"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14:paraId="7BF943D3" w14:textId="77777777"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14:paraId="24ABF867" w14:textId="77777777"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14:paraId="74655FE8" w14:textId="77777777"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14:paraId="097DA731" w14:textId="77777777" w:rsidTr="001A6736">
        <w:trPr>
          <w:trHeight w:val="268"/>
          <w:jc w:val="center"/>
        </w:trPr>
        <w:tc>
          <w:tcPr>
            <w:tcW w:w="645" w:type="dxa"/>
            <w:shd w:val="clear" w:color="auto" w:fill="auto"/>
            <w:noWrap/>
            <w:vAlign w:val="bottom"/>
            <w:hideMark/>
          </w:tcPr>
          <w:p w14:paraId="2B8631AA" w14:textId="77777777"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14:paraId="562C0E50" w14:textId="77777777"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14:paraId="732DFECE" w14:textId="77777777"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14:paraId="46952CAE" w14:textId="77777777"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14:paraId="63DFF530" w14:textId="77777777"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14:paraId="21CE1472" w14:textId="77777777"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14:paraId="79F3235D" w14:textId="77777777"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14:paraId="7FA0B1B3" w14:textId="77777777"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14:paraId="52CE173D" w14:textId="77777777"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14:paraId="475E58B3" w14:textId="77777777"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14:paraId="094FAE35" w14:textId="77777777" w:rsidTr="001A6736">
        <w:trPr>
          <w:trHeight w:val="268"/>
          <w:jc w:val="center"/>
        </w:trPr>
        <w:tc>
          <w:tcPr>
            <w:tcW w:w="645" w:type="dxa"/>
            <w:shd w:val="clear" w:color="auto" w:fill="auto"/>
            <w:noWrap/>
            <w:vAlign w:val="bottom"/>
            <w:hideMark/>
          </w:tcPr>
          <w:p w14:paraId="3483C650" w14:textId="77777777"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14:paraId="3E5BB7CA" w14:textId="77777777"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14:paraId="5FA69A38" w14:textId="77777777"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14:paraId="15774E62" w14:textId="77777777"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14:paraId="1D06B8A1" w14:textId="77777777"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14:paraId="25E5C6B7" w14:textId="77777777"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14:paraId="7B05263B" w14:textId="77777777"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14:paraId="0F9897C7" w14:textId="77777777"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14:paraId="6C0367F6" w14:textId="77777777"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14:paraId="59B82AD2" w14:textId="77777777"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14:paraId="39A7AF58" w14:textId="77777777" w:rsidTr="001A6736">
        <w:trPr>
          <w:trHeight w:val="268"/>
          <w:jc w:val="center"/>
        </w:trPr>
        <w:tc>
          <w:tcPr>
            <w:tcW w:w="645" w:type="dxa"/>
            <w:shd w:val="clear" w:color="auto" w:fill="auto"/>
            <w:noWrap/>
            <w:vAlign w:val="bottom"/>
            <w:hideMark/>
          </w:tcPr>
          <w:p w14:paraId="50DADAA7" w14:textId="77777777"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14:paraId="770329BB" w14:textId="77777777"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14:paraId="4F64EECF" w14:textId="77777777"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14:paraId="6E2A490C" w14:textId="77777777"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14:paraId="674146FF" w14:textId="77777777"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14:paraId="4E4D855E" w14:textId="77777777"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14:paraId="0F025419" w14:textId="77777777"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14:paraId="6760FA9A" w14:textId="77777777"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14:paraId="0E7AD6A4" w14:textId="77777777"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14:paraId="19890C40" w14:textId="77777777"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14:paraId="5E36E603" w14:textId="77777777" w:rsidTr="001A6736">
        <w:trPr>
          <w:trHeight w:val="268"/>
          <w:jc w:val="center"/>
        </w:trPr>
        <w:tc>
          <w:tcPr>
            <w:tcW w:w="645" w:type="dxa"/>
            <w:shd w:val="clear" w:color="auto" w:fill="auto"/>
            <w:noWrap/>
            <w:vAlign w:val="bottom"/>
            <w:hideMark/>
          </w:tcPr>
          <w:p w14:paraId="70FE905E" w14:textId="77777777"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14:paraId="70F55856" w14:textId="77777777"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14:paraId="0F4AD48E" w14:textId="77777777"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14:paraId="44C9020F" w14:textId="77777777"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14:paraId="6E60D54F" w14:textId="77777777"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14:paraId="13E42C11" w14:textId="77777777"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14:paraId="337B3F19" w14:textId="77777777"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14:paraId="1A308165" w14:textId="77777777"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14:paraId="51E0B4F7" w14:textId="77777777"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14:paraId="348B4731" w14:textId="77777777"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14:paraId="69492A74" w14:textId="77777777" w:rsidTr="001A6736">
        <w:trPr>
          <w:trHeight w:val="268"/>
          <w:jc w:val="center"/>
        </w:trPr>
        <w:tc>
          <w:tcPr>
            <w:tcW w:w="645" w:type="dxa"/>
            <w:shd w:val="clear" w:color="auto" w:fill="auto"/>
            <w:noWrap/>
            <w:vAlign w:val="bottom"/>
            <w:hideMark/>
          </w:tcPr>
          <w:p w14:paraId="7B22D84E" w14:textId="77777777"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14:paraId="02D112AA" w14:textId="77777777"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14:paraId="29C5ADA5" w14:textId="77777777"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14:paraId="1FA35B07" w14:textId="77777777"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14:paraId="58E7DBFB" w14:textId="77777777"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14:paraId="51EF0E1D" w14:textId="77777777"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14:paraId="5AFD57E2" w14:textId="77777777"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14:paraId="442161C7" w14:textId="77777777"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14:paraId="4FB0DF9E" w14:textId="77777777"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14:paraId="4F7F7F72" w14:textId="77777777"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14:paraId="20114039" w14:textId="77777777" w:rsidTr="001A6736">
        <w:trPr>
          <w:trHeight w:val="268"/>
          <w:jc w:val="center"/>
        </w:trPr>
        <w:tc>
          <w:tcPr>
            <w:tcW w:w="645" w:type="dxa"/>
            <w:shd w:val="clear" w:color="auto" w:fill="auto"/>
            <w:noWrap/>
            <w:vAlign w:val="bottom"/>
            <w:hideMark/>
          </w:tcPr>
          <w:p w14:paraId="36EE8F84" w14:textId="77777777"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14:paraId="79047997" w14:textId="77777777"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14:paraId="3BB9905D" w14:textId="77777777"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14:paraId="58E41906" w14:textId="77777777"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14:paraId="41A0E1D5" w14:textId="77777777"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14:paraId="54047C5F" w14:textId="77777777"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14:paraId="4B243A1A" w14:textId="77777777"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14:paraId="47D5DF5F" w14:textId="77777777"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14:paraId="72E716E0" w14:textId="77777777"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14:paraId="266587A3" w14:textId="77777777"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14:paraId="21B0BFF1" w14:textId="77777777" w:rsidTr="001A6736">
        <w:trPr>
          <w:trHeight w:val="268"/>
          <w:jc w:val="center"/>
        </w:trPr>
        <w:tc>
          <w:tcPr>
            <w:tcW w:w="645" w:type="dxa"/>
            <w:shd w:val="clear" w:color="auto" w:fill="auto"/>
            <w:noWrap/>
            <w:vAlign w:val="bottom"/>
            <w:hideMark/>
          </w:tcPr>
          <w:p w14:paraId="50D99389" w14:textId="77777777"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14:paraId="45FDDDE3" w14:textId="77777777"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14:paraId="3736359E" w14:textId="77777777"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14:paraId="35B3B44F" w14:textId="77777777"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14:paraId="4A19003B" w14:textId="77777777"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14:paraId="3C2AC6DA" w14:textId="77777777"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14:paraId="501B76DB" w14:textId="77777777"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14:paraId="48AB8B58" w14:textId="77777777"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14:paraId="780D9C5C" w14:textId="77777777"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14:paraId="3D347D1E" w14:textId="77777777"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14:paraId="4FBCF0F1" w14:textId="77777777" w:rsidTr="001A6736">
        <w:trPr>
          <w:trHeight w:val="268"/>
          <w:jc w:val="center"/>
        </w:trPr>
        <w:tc>
          <w:tcPr>
            <w:tcW w:w="645" w:type="dxa"/>
            <w:shd w:val="clear" w:color="auto" w:fill="auto"/>
            <w:noWrap/>
            <w:vAlign w:val="bottom"/>
            <w:hideMark/>
          </w:tcPr>
          <w:p w14:paraId="14C04470" w14:textId="77777777"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14:paraId="2F0E45E5" w14:textId="77777777"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14:paraId="519C276D" w14:textId="77777777"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14:paraId="6EA15424" w14:textId="77777777"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14:paraId="3E25D739" w14:textId="77777777"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14:paraId="4CBE8025" w14:textId="77777777"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14:paraId="4346EE7F" w14:textId="77777777"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14:paraId="13385CED" w14:textId="77777777"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14:paraId="74519AF4" w14:textId="77777777"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14:paraId="79B27EF2" w14:textId="77777777"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14:paraId="7D60D184" w14:textId="77777777" w:rsidTr="001A6736">
        <w:trPr>
          <w:trHeight w:val="268"/>
          <w:jc w:val="center"/>
        </w:trPr>
        <w:tc>
          <w:tcPr>
            <w:tcW w:w="645" w:type="dxa"/>
            <w:shd w:val="clear" w:color="auto" w:fill="auto"/>
            <w:noWrap/>
            <w:vAlign w:val="bottom"/>
            <w:hideMark/>
          </w:tcPr>
          <w:p w14:paraId="1E741E1A" w14:textId="77777777"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14:paraId="67B38909" w14:textId="77777777"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14:paraId="6D9D03F2" w14:textId="77777777"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14:paraId="3BAD4769" w14:textId="77777777"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14:paraId="01996196" w14:textId="77777777"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14:paraId="7441742E" w14:textId="77777777"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14:paraId="0E130DDD" w14:textId="77777777"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14:paraId="0C078DC3" w14:textId="77777777"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14:paraId="18D62757" w14:textId="77777777"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14:paraId="6AB0029B" w14:textId="77777777"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14:paraId="321D6899" w14:textId="77777777" w:rsidTr="001A6736">
        <w:trPr>
          <w:trHeight w:val="268"/>
          <w:jc w:val="center"/>
        </w:trPr>
        <w:tc>
          <w:tcPr>
            <w:tcW w:w="645" w:type="dxa"/>
            <w:shd w:val="clear" w:color="auto" w:fill="auto"/>
            <w:noWrap/>
            <w:vAlign w:val="bottom"/>
            <w:hideMark/>
          </w:tcPr>
          <w:p w14:paraId="0652B3A9" w14:textId="77777777"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14:paraId="2DC313DE" w14:textId="77777777"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14:paraId="2FDDEB57" w14:textId="77777777"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14:paraId="6F9A2B37" w14:textId="77777777"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14:paraId="0878C92E" w14:textId="77777777"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14:paraId="1CCAA847" w14:textId="77777777"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14:paraId="25A678F9" w14:textId="77777777"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14:paraId="7E7B9F60" w14:textId="77777777"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14:paraId="679E2B8C" w14:textId="77777777"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14:paraId="39F9757F" w14:textId="77777777"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14:paraId="38A0A248" w14:textId="77777777" w:rsidTr="001A6736">
        <w:trPr>
          <w:trHeight w:val="268"/>
          <w:jc w:val="center"/>
        </w:trPr>
        <w:tc>
          <w:tcPr>
            <w:tcW w:w="645" w:type="dxa"/>
            <w:shd w:val="clear" w:color="auto" w:fill="auto"/>
            <w:noWrap/>
            <w:vAlign w:val="bottom"/>
            <w:hideMark/>
          </w:tcPr>
          <w:p w14:paraId="2D4278CB" w14:textId="77777777"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14:paraId="6A20DAF6" w14:textId="77777777"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14:paraId="097CF9B2" w14:textId="77777777"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14:paraId="1A83CB7A" w14:textId="77777777"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14:paraId="4D21C86F" w14:textId="77777777"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14:paraId="24131E3F" w14:textId="77777777"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14:paraId="0C7C1B26" w14:textId="77777777"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14:paraId="102A467E" w14:textId="77777777"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14:paraId="40DF0067" w14:textId="77777777"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14:paraId="461F44D6" w14:textId="77777777"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14:paraId="73531261" w14:textId="77777777" w:rsidTr="001A6736">
        <w:trPr>
          <w:trHeight w:val="268"/>
          <w:jc w:val="center"/>
        </w:trPr>
        <w:tc>
          <w:tcPr>
            <w:tcW w:w="645" w:type="dxa"/>
            <w:shd w:val="clear" w:color="auto" w:fill="auto"/>
            <w:noWrap/>
            <w:vAlign w:val="bottom"/>
            <w:hideMark/>
          </w:tcPr>
          <w:p w14:paraId="057E6426" w14:textId="77777777"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14:paraId="5CD4BDED" w14:textId="77777777"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14:paraId="688708CF" w14:textId="77777777"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14:paraId="1F69D3A1" w14:textId="77777777"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14:paraId="39E88694" w14:textId="77777777"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14:paraId="287FB35C" w14:textId="77777777"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14:paraId="461090DC" w14:textId="77777777"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14:paraId="049229DB" w14:textId="77777777"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14:paraId="765C798B" w14:textId="77777777"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14:paraId="54AFB22C" w14:textId="77777777"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14:paraId="60126C46" w14:textId="77777777" w:rsidTr="001A6736">
        <w:trPr>
          <w:trHeight w:val="268"/>
          <w:jc w:val="center"/>
        </w:trPr>
        <w:tc>
          <w:tcPr>
            <w:tcW w:w="645" w:type="dxa"/>
            <w:shd w:val="clear" w:color="auto" w:fill="auto"/>
            <w:noWrap/>
            <w:vAlign w:val="bottom"/>
          </w:tcPr>
          <w:p w14:paraId="54F50F9E" w14:textId="77777777"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14:paraId="58650E51" w14:textId="77777777"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14:paraId="37E3252C" w14:textId="77777777"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14:paraId="2015EA78" w14:textId="77777777"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14:paraId="03D0BD23" w14:textId="77777777"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14:paraId="79F49C63" w14:textId="77777777"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14:paraId="38207667" w14:textId="77777777"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14:paraId="506B31BF" w14:textId="77777777"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14:paraId="3B604E8B" w14:textId="77777777"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14:paraId="78B20262" w14:textId="77777777"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14:paraId="3DD0B13E" w14:textId="77777777"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14:paraId="5A6F3975" w14:textId="77777777"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14:paraId="0A2C5C03" w14:textId="77777777"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14:paraId="62D29350" w14:textId="77777777"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14:paraId="436A550E" w14:textId="77777777"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14:paraId="614DD0A0" w14:textId="77777777"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14:paraId="01498277" w14:textId="77777777"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14:paraId="7C1EB7C3" w14:textId="77777777"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14:paraId="417CBE4F" w14:textId="77777777"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14:paraId="699DB57D" w14:textId="77777777"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14:paraId="62485F9D" w14:textId="77777777"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14:paraId="0D88F6C2" w14:textId="77777777"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14:paraId="7B6B0E93" w14:textId="77777777" w:rsidTr="00E3790C">
        <w:trPr>
          <w:trHeight w:val="297"/>
          <w:jc w:val="center"/>
        </w:trPr>
        <w:tc>
          <w:tcPr>
            <w:tcW w:w="641" w:type="dxa"/>
            <w:tcBorders>
              <w:top w:val="single" w:sz="4" w:space="0" w:color="auto"/>
            </w:tcBorders>
            <w:shd w:val="clear" w:color="auto" w:fill="auto"/>
            <w:noWrap/>
            <w:vAlign w:val="bottom"/>
            <w:hideMark/>
          </w:tcPr>
          <w:p w14:paraId="77FC1431" w14:textId="77777777"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14:paraId="1C9FA213" w14:textId="77777777"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14:paraId="33197990" w14:textId="77777777"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14:paraId="735947CD" w14:textId="77777777"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14:paraId="4324700B" w14:textId="77777777"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14:paraId="67EB377A" w14:textId="77777777"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14:paraId="45BC2939" w14:textId="77777777"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14:paraId="5E864ABE" w14:textId="77777777"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14:paraId="60EE4F76" w14:textId="77777777"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14:paraId="316B460C" w14:textId="77777777"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14:paraId="6220C9DA" w14:textId="77777777" w:rsidTr="00E3790C">
        <w:trPr>
          <w:trHeight w:val="297"/>
          <w:jc w:val="center"/>
        </w:trPr>
        <w:tc>
          <w:tcPr>
            <w:tcW w:w="641" w:type="dxa"/>
            <w:shd w:val="clear" w:color="auto" w:fill="auto"/>
            <w:noWrap/>
            <w:vAlign w:val="bottom"/>
            <w:hideMark/>
          </w:tcPr>
          <w:p w14:paraId="551B23E6" w14:textId="77777777"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14:paraId="0D3D0A32" w14:textId="77777777"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14:paraId="79BCD942" w14:textId="77777777"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14:paraId="5CE7A28D" w14:textId="77777777"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14:paraId="3D53D284" w14:textId="77777777"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14:paraId="53BFDCE1" w14:textId="77777777"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14:paraId="02899628" w14:textId="77777777"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14:paraId="73523E04" w14:textId="77777777"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14:paraId="35221638" w14:textId="77777777"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14:paraId="77BB2900" w14:textId="77777777"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14:paraId="12277A97" w14:textId="77777777" w:rsidTr="00E3790C">
        <w:trPr>
          <w:trHeight w:val="297"/>
          <w:jc w:val="center"/>
        </w:trPr>
        <w:tc>
          <w:tcPr>
            <w:tcW w:w="641" w:type="dxa"/>
            <w:shd w:val="clear" w:color="auto" w:fill="auto"/>
            <w:noWrap/>
            <w:vAlign w:val="bottom"/>
            <w:hideMark/>
          </w:tcPr>
          <w:p w14:paraId="1EEC9CEB" w14:textId="77777777"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14:paraId="764CAC59" w14:textId="77777777"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14:paraId="767CCF62" w14:textId="77777777"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14:paraId="2D2CE8F3" w14:textId="77777777"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14:paraId="2EF17FFB" w14:textId="77777777"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14:paraId="01C78186" w14:textId="77777777"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14:paraId="5DC0B424" w14:textId="77777777"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14:paraId="44CBA757" w14:textId="77777777"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14:paraId="53DF926A" w14:textId="77777777"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14:paraId="4300D63B" w14:textId="77777777"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14:paraId="1501F1D6" w14:textId="77777777" w:rsidTr="00E3790C">
        <w:trPr>
          <w:trHeight w:val="297"/>
          <w:jc w:val="center"/>
        </w:trPr>
        <w:tc>
          <w:tcPr>
            <w:tcW w:w="641" w:type="dxa"/>
            <w:shd w:val="clear" w:color="auto" w:fill="auto"/>
            <w:noWrap/>
            <w:vAlign w:val="bottom"/>
            <w:hideMark/>
          </w:tcPr>
          <w:p w14:paraId="0F96AE94" w14:textId="77777777"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14:paraId="22B40E54" w14:textId="77777777"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14:paraId="70966695" w14:textId="77777777"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14:paraId="54EA5990" w14:textId="77777777"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14:paraId="3D7AD7D5" w14:textId="77777777"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14:paraId="2CB6DD26" w14:textId="77777777"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14:paraId="7E4EBB51" w14:textId="77777777"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14:paraId="2D74FB54" w14:textId="77777777"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14:paraId="7BDA8461" w14:textId="77777777"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14:paraId="0915664B" w14:textId="77777777"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14:paraId="7C852C84" w14:textId="77777777" w:rsidTr="00E3790C">
        <w:trPr>
          <w:trHeight w:val="297"/>
          <w:jc w:val="center"/>
        </w:trPr>
        <w:tc>
          <w:tcPr>
            <w:tcW w:w="641" w:type="dxa"/>
            <w:shd w:val="clear" w:color="auto" w:fill="auto"/>
            <w:noWrap/>
            <w:vAlign w:val="bottom"/>
            <w:hideMark/>
          </w:tcPr>
          <w:p w14:paraId="06A76720" w14:textId="77777777"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14:paraId="5F2BFBEF" w14:textId="77777777"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14:paraId="356CDA57" w14:textId="77777777"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14:paraId="2C00FF44" w14:textId="77777777"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14:paraId="3D4DAE5E" w14:textId="77777777"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14:paraId="68271DBE" w14:textId="77777777"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14:paraId="3FACFACF" w14:textId="77777777"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14:paraId="6A1EA98B" w14:textId="77777777"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14:paraId="355B2B3D" w14:textId="77777777"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14:paraId="059692AA" w14:textId="77777777"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14:paraId="22312335" w14:textId="77777777" w:rsidTr="00E3790C">
        <w:trPr>
          <w:trHeight w:val="297"/>
          <w:jc w:val="center"/>
        </w:trPr>
        <w:tc>
          <w:tcPr>
            <w:tcW w:w="641" w:type="dxa"/>
            <w:shd w:val="clear" w:color="auto" w:fill="auto"/>
            <w:noWrap/>
            <w:vAlign w:val="bottom"/>
            <w:hideMark/>
          </w:tcPr>
          <w:p w14:paraId="1C09BCF7" w14:textId="77777777"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14:paraId="3CA310B2" w14:textId="77777777"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14:paraId="56C442A5" w14:textId="77777777"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14:paraId="423DA6CF" w14:textId="77777777"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14:paraId="52351822" w14:textId="77777777"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14:paraId="59EBAE63" w14:textId="77777777"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14:paraId="418DE43B" w14:textId="77777777"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14:paraId="7B798438" w14:textId="77777777"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14:paraId="7FD261E9" w14:textId="77777777"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14:paraId="4503145E" w14:textId="77777777"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14:paraId="363E26DA" w14:textId="77777777" w:rsidTr="00E3790C">
        <w:trPr>
          <w:trHeight w:val="297"/>
          <w:jc w:val="center"/>
        </w:trPr>
        <w:tc>
          <w:tcPr>
            <w:tcW w:w="641" w:type="dxa"/>
            <w:shd w:val="clear" w:color="auto" w:fill="auto"/>
            <w:noWrap/>
            <w:vAlign w:val="bottom"/>
            <w:hideMark/>
          </w:tcPr>
          <w:p w14:paraId="52205F8D" w14:textId="77777777"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14:paraId="3EFE8003" w14:textId="77777777"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14:paraId="4481BA1F" w14:textId="77777777"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14:paraId="3FCE1898" w14:textId="77777777"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14:paraId="6092572F" w14:textId="77777777"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14:paraId="6927895A" w14:textId="77777777"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14:paraId="2CCD3563" w14:textId="77777777"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14:paraId="5785DBD3" w14:textId="77777777"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14:paraId="454F04B8" w14:textId="77777777"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14:paraId="0374E33C" w14:textId="77777777"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14:paraId="144890B2" w14:textId="77777777" w:rsidTr="00E3790C">
        <w:trPr>
          <w:trHeight w:val="297"/>
          <w:jc w:val="center"/>
        </w:trPr>
        <w:tc>
          <w:tcPr>
            <w:tcW w:w="641" w:type="dxa"/>
            <w:shd w:val="clear" w:color="auto" w:fill="auto"/>
            <w:noWrap/>
            <w:vAlign w:val="bottom"/>
            <w:hideMark/>
          </w:tcPr>
          <w:p w14:paraId="09653990" w14:textId="77777777"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14:paraId="0B5DFDEA" w14:textId="77777777"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14:paraId="2FE2C11E" w14:textId="77777777"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14:paraId="29175DD6" w14:textId="77777777"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14:paraId="0077AE97" w14:textId="77777777"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14:paraId="0A719427" w14:textId="77777777"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14:paraId="424D3F9C" w14:textId="77777777"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14:paraId="288E25CB" w14:textId="77777777"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14:paraId="704C9DEE" w14:textId="77777777"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14:paraId="4653B4B6" w14:textId="77777777"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14:paraId="3F44AE96" w14:textId="77777777" w:rsidTr="00E3790C">
        <w:trPr>
          <w:trHeight w:val="297"/>
          <w:jc w:val="center"/>
        </w:trPr>
        <w:tc>
          <w:tcPr>
            <w:tcW w:w="641" w:type="dxa"/>
            <w:shd w:val="clear" w:color="auto" w:fill="auto"/>
            <w:noWrap/>
            <w:vAlign w:val="bottom"/>
            <w:hideMark/>
          </w:tcPr>
          <w:p w14:paraId="3EE3C9B1" w14:textId="77777777"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14:paraId="43BD5AA6" w14:textId="77777777"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14:paraId="524B79DB" w14:textId="77777777"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14:paraId="348EA173" w14:textId="77777777"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14:paraId="5ED478EA" w14:textId="77777777"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14:paraId="182F956F" w14:textId="77777777"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14:paraId="7484706E" w14:textId="77777777"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14:paraId="17DA1324" w14:textId="77777777"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14:paraId="241D0434" w14:textId="77777777"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14:paraId="0836F43E" w14:textId="77777777"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14:paraId="7BADCB9D" w14:textId="77777777" w:rsidTr="00E3790C">
        <w:trPr>
          <w:trHeight w:val="297"/>
          <w:jc w:val="center"/>
        </w:trPr>
        <w:tc>
          <w:tcPr>
            <w:tcW w:w="641" w:type="dxa"/>
            <w:shd w:val="clear" w:color="auto" w:fill="auto"/>
            <w:noWrap/>
            <w:vAlign w:val="bottom"/>
            <w:hideMark/>
          </w:tcPr>
          <w:p w14:paraId="48EA95F2" w14:textId="77777777"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14:paraId="6A873C81" w14:textId="77777777"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14:paraId="612907AA" w14:textId="77777777"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14:paraId="7E17E6B0" w14:textId="77777777"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14:paraId="75F9D749" w14:textId="77777777"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14:paraId="0CC4F459" w14:textId="77777777"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14:paraId="7ADEB24D" w14:textId="77777777"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14:paraId="4C6B281C" w14:textId="77777777"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14:paraId="45EEA8FE" w14:textId="77777777"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14:paraId="6FD5E48C" w14:textId="77777777"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14:paraId="5F1F35CF" w14:textId="77777777" w:rsidTr="00E3790C">
        <w:trPr>
          <w:trHeight w:val="297"/>
          <w:jc w:val="center"/>
        </w:trPr>
        <w:tc>
          <w:tcPr>
            <w:tcW w:w="641" w:type="dxa"/>
            <w:shd w:val="clear" w:color="auto" w:fill="auto"/>
            <w:noWrap/>
            <w:vAlign w:val="bottom"/>
            <w:hideMark/>
          </w:tcPr>
          <w:p w14:paraId="55693082" w14:textId="77777777"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14:paraId="3F76C969" w14:textId="77777777"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14:paraId="4B19A759" w14:textId="77777777"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14:paraId="3235D1E2" w14:textId="77777777"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14:paraId="55C188B1" w14:textId="77777777"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14:paraId="7CA5D3FA" w14:textId="77777777"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14:paraId="00C20A52" w14:textId="77777777"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14:paraId="2F129FDE" w14:textId="77777777"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14:paraId="788BC457" w14:textId="77777777"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14:paraId="24F827E5" w14:textId="77777777"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14:paraId="7A0BD804" w14:textId="77777777" w:rsidTr="00E3790C">
        <w:trPr>
          <w:trHeight w:val="297"/>
          <w:jc w:val="center"/>
        </w:trPr>
        <w:tc>
          <w:tcPr>
            <w:tcW w:w="641" w:type="dxa"/>
            <w:shd w:val="clear" w:color="auto" w:fill="auto"/>
            <w:noWrap/>
            <w:vAlign w:val="bottom"/>
            <w:hideMark/>
          </w:tcPr>
          <w:p w14:paraId="4B603A30" w14:textId="77777777"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14:paraId="45A5242B" w14:textId="77777777"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14:paraId="6B697291" w14:textId="77777777"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14:paraId="475D0290" w14:textId="77777777"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14:paraId="563818B7" w14:textId="77777777"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14:paraId="41190C7B" w14:textId="77777777"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14:paraId="7900A904" w14:textId="77777777"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14:paraId="2960F298" w14:textId="77777777"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14:paraId="074779AE" w14:textId="77777777"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14:paraId="5C13AE20" w14:textId="77777777"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14:paraId="239EFB88" w14:textId="77777777" w:rsidTr="00E3790C">
        <w:trPr>
          <w:trHeight w:val="297"/>
          <w:jc w:val="center"/>
        </w:trPr>
        <w:tc>
          <w:tcPr>
            <w:tcW w:w="641" w:type="dxa"/>
            <w:shd w:val="clear" w:color="auto" w:fill="auto"/>
            <w:noWrap/>
            <w:vAlign w:val="bottom"/>
            <w:hideMark/>
          </w:tcPr>
          <w:p w14:paraId="336AFBDA" w14:textId="77777777"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14:paraId="2A4CB157" w14:textId="77777777"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14:paraId="5B3C1399" w14:textId="77777777"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14:paraId="2AC8A8E1" w14:textId="77777777"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14:paraId="6F038079" w14:textId="77777777"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14:paraId="74649FC2" w14:textId="77777777"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14:paraId="5351D4C7" w14:textId="77777777"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14:paraId="055CC783" w14:textId="77777777"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14:paraId="535EB1AC" w14:textId="77777777"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14:paraId="72D2FF74" w14:textId="77777777"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14:paraId="0F64F16F" w14:textId="77777777" w:rsidTr="00E3790C">
        <w:trPr>
          <w:trHeight w:val="297"/>
          <w:jc w:val="center"/>
        </w:trPr>
        <w:tc>
          <w:tcPr>
            <w:tcW w:w="641" w:type="dxa"/>
            <w:shd w:val="clear" w:color="auto" w:fill="auto"/>
            <w:noWrap/>
            <w:vAlign w:val="bottom"/>
            <w:hideMark/>
          </w:tcPr>
          <w:p w14:paraId="25244396" w14:textId="77777777"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14:paraId="7B41874A" w14:textId="77777777"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14:paraId="1BF00BC2" w14:textId="77777777"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14:paraId="62FFDE47" w14:textId="77777777"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14:paraId="0CFF2A9B" w14:textId="77777777"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14:paraId="3412237F" w14:textId="77777777"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14:paraId="36E898E7" w14:textId="77777777"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14:paraId="143EA0A0" w14:textId="77777777"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14:paraId="41A4D146" w14:textId="77777777"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14:paraId="6AFD3847" w14:textId="77777777"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14:paraId="6EF77317" w14:textId="77777777" w:rsidTr="00E3790C">
        <w:trPr>
          <w:trHeight w:val="297"/>
          <w:jc w:val="center"/>
        </w:trPr>
        <w:tc>
          <w:tcPr>
            <w:tcW w:w="641" w:type="dxa"/>
            <w:shd w:val="clear" w:color="auto" w:fill="auto"/>
            <w:noWrap/>
            <w:vAlign w:val="bottom"/>
            <w:hideMark/>
          </w:tcPr>
          <w:p w14:paraId="2E8EE9B2" w14:textId="77777777"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14:paraId="3BA8183F" w14:textId="77777777"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14:paraId="3AB706C6" w14:textId="77777777"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14:paraId="1A8BA443" w14:textId="77777777"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14:paraId="7A295901" w14:textId="77777777"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14:paraId="1F48842F" w14:textId="77777777"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14:paraId="3C03CCA0" w14:textId="77777777"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14:paraId="78CDEFE3" w14:textId="77777777"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14:paraId="0F78C889" w14:textId="77777777"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14:paraId="27B1E6FE" w14:textId="77777777"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14:paraId="6DD5646C" w14:textId="77777777" w:rsidTr="00E3790C">
        <w:trPr>
          <w:trHeight w:val="297"/>
          <w:jc w:val="center"/>
        </w:trPr>
        <w:tc>
          <w:tcPr>
            <w:tcW w:w="641" w:type="dxa"/>
            <w:shd w:val="clear" w:color="auto" w:fill="auto"/>
            <w:noWrap/>
            <w:vAlign w:val="bottom"/>
            <w:hideMark/>
          </w:tcPr>
          <w:p w14:paraId="26072AE0" w14:textId="77777777"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14:paraId="7C048E0A" w14:textId="77777777"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14:paraId="55CA1E73" w14:textId="77777777"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14:paraId="45FF15B1" w14:textId="77777777"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14:paraId="65F00110" w14:textId="77777777"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14:paraId="4365B3E1" w14:textId="77777777"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14:paraId="2FB29C40" w14:textId="77777777"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14:paraId="72211119" w14:textId="77777777"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14:paraId="7999E1B7" w14:textId="77777777"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14:paraId="1F753094" w14:textId="77777777"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14:paraId="3C40D5E4" w14:textId="77777777" w:rsidTr="00E3790C">
        <w:trPr>
          <w:trHeight w:val="297"/>
          <w:jc w:val="center"/>
        </w:trPr>
        <w:tc>
          <w:tcPr>
            <w:tcW w:w="641" w:type="dxa"/>
            <w:shd w:val="clear" w:color="auto" w:fill="auto"/>
            <w:noWrap/>
            <w:vAlign w:val="bottom"/>
            <w:hideMark/>
          </w:tcPr>
          <w:p w14:paraId="2E7A6817" w14:textId="77777777"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14:paraId="28F800B7" w14:textId="77777777"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14:paraId="4D403576" w14:textId="77777777"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14:paraId="334FC68F" w14:textId="77777777"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14:paraId="16813BDC" w14:textId="77777777"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14:paraId="76E22D94" w14:textId="77777777"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14:paraId="5DFB6B9E" w14:textId="77777777"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14:paraId="115C791F" w14:textId="77777777"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14:paraId="239F633E" w14:textId="77777777"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14:paraId="34AF1837" w14:textId="77777777"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14:paraId="08B39DAF" w14:textId="77777777" w:rsidTr="00E3790C">
        <w:trPr>
          <w:trHeight w:val="297"/>
          <w:jc w:val="center"/>
        </w:trPr>
        <w:tc>
          <w:tcPr>
            <w:tcW w:w="641" w:type="dxa"/>
            <w:shd w:val="clear" w:color="auto" w:fill="auto"/>
            <w:noWrap/>
            <w:vAlign w:val="bottom"/>
          </w:tcPr>
          <w:p w14:paraId="1E5A527D" w14:textId="77777777"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14:paraId="0A1B43E7" w14:textId="77777777"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14:paraId="5308BB20" w14:textId="77777777"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14:paraId="10FF9C09" w14:textId="77777777"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14:paraId="3911BDD7" w14:textId="77777777"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14:paraId="78ACC043" w14:textId="77777777"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14:paraId="1658BE68" w14:textId="77777777"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14:paraId="658D5D31" w14:textId="77777777"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14:paraId="7B3D1097" w14:textId="77777777"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14:paraId="70B2715B" w14:textId="77777777"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14:paraId="6DB4EC28" w14:textId="77777777" w:rsidR="00B90F16" w:rsidRPr="00426C9C" w:rsidRDefault="00B90F16" w:rsidP="00445A51">
      <w:pPr>
        <w:pStyle w:val="af4"/>
        <w:spacing w:before="156"/>
        <w:rPr>
          <w:color w:val="000000" w:themeColor="text1"/>
        </w:rPr>
      </w:pPr>
    </w:p>
    <w:p w14:paraId="50D4B377" w14:textId="77777777" w:rsidR="00B90F16" w:rsidRPr="00426C9C" w:rsidRDefault="00B90F16" w:rsidP="00445A51">
      <w:pPr>
        <w:pStyle w:val="af4"/>
        <w:spacing w:before="156"/>
        <w:rPr>
          <w:color w:val="000000" w:themeColor="text1"/>
        </w:rPr>
      </w:pPr>
    </w:p>
    <w:p w14:paraId="0AF5BCAB" w14:textId="77777777" w:rsidR="00B90F16" w:rsidRPr="00426C9C" w:rsidRDefault="00B90F16" w:rsidP="00445A51">
      <w:pPr>
        <w:pStyle w:val="af4"/>
        <w:spacing w:before="156"/>
        <w:rPr>
          <w:color w:val="000000" w:themeColor="text1"/>
        </w:rPr>
      </w:pPr>
    </w:p>
    <w:p w14:paraId="105396D5" w14:textId="77777777"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14:paraId="71CE3162" w14:textId="77777777"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3BFF72C3" wp14:editId="51E2818C">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E496BCC" w14:textId="77777777" w:rsidR="001A34C4" w:rsidRPr="00426C9C" w:rsidRDefault="001A34C4" w:rsidP="00FC545A">
      <w:pPr>
        <w:pStyle w:val="aa"/>
        <w:ind w:firstLine="42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14:paraId="31B939DE" w14:textId="77777777" w:rsidR="00506CB9" w:rsidRDefault="00506CB9" w:rsidP="00BF7353">
      <w:pPr>
        <w:rPr>
          <w:b/>
          <w:bCs/>
          <w:color w:val="000000" w:themeColor="text1"/>
          <w:sz w:val="24"/>
          <w:szCs w:val="24"/>
        </w:rPr>
      </w:pPr>
    </w:p>
    <w:p w14:paraId="29EDBB70" w14:textId="77777777" w:rsidR="00372BAC" w:rsidRDefault="00372BAC" w:rsidP="00BF7353">
      <w:pPr>
        <w:rPr>
          <w:b/>
          <w:bCs/>
          <w:color w:val="000000" w:themeColor="text1"/>
          <w:sz w:val="24"/>
          <w:szCs w:val="24"/>
        </w:rPr>
      </w:pPr>
    </w:p>
    <w:p w14:paraId="203C7D99" w14:textId="77777777" w:rsidR="00372BAC" w:rsidRPr="00426C9C" w:rsidRDefault="00372BAC" w:rsidP="00BF7353">
      <w:pPr>
        <w:rPr>
          <w:b/>
          <w:bCs/>
          <w:color w:val="000000" w:themeColor="text1"/>
          <w:sz w:val="24"/>
          <w:szCs w:val="24"/>
        </w:rPr>
      </w:pPr>
    </w:p>
    <w:p w14:paraId="4BAB1C1D" w14:textId="77777777" w:rsidR="00506CB9" w:rsidRPr="00426C9C" w:rsidRDefault="00506CB9" w:rsidP="00BF7353">
      <w:pPr>
        <w:rPr>
          <w:b/>
          <w:bCs/>
          <w:color w:val="000000" w:themeColor="text1"/>
          <w:sz w:val="24"/>
          <w:szCs w:val="24"/>
        </w:rPr>
      </w:pPr>
    </w:p>
    <w:p w14:paraId="7E6273F3" w14:textId="77777777" w:rsidR="00506CB9" w:rsidRPr="00426C9C" w:rsidRDefault="00506CB9" w:rsidP="00BF7353">
      <w:pPr>
        <w:rPr>
          <w:b/>
          <w:bCs/>
          <w:color w:val="000000" w:themeColor="text1"/>
          <w:sz w:val="24"/>
          <w:szCs w:val="24"/>
        </w:rPr>
      </w:pPr>
    </w:p>
    <w:p w14:paraId="2207354E" w14:textId="77777777" w:rsidR="00506CB9" w:rsidRDefault="00506CB9" w:rsidP="00BF7353">
      <w:pPr>
        <w:rPr>
          <w:b/>
          <w:bCs/>
          <w:color w:val="000000" w:themeColor="text1"/>
          <w:sz w:val="24"/>
          <w:szCs w:val="24"/>
        </w:rPr>
      </w:pPr>
    </w:p>
    <w:p w14:paraId="0994A6EA" w14:textId="77777777" w:rsidR="00F0612E" w:rsidRDefault="00F0612E" w:rsidP="00BF7353">
      <w:pPr>
        <w:rPr>
          <w:b/>
          <w:bCs/>
          <w:color w:val="000000" w:themeColor="text1"/>
          <w:sz w:val="24"/>
          <w:szCs w:val="24"/>
        </w:rPr>
      </w:pPr>
    </w:p>
    <w:p w14:paraId="26D40D9D" w14:textId="77777777" w:rsidR="00F0612E" w:rsidRDefault="00F0612E" w:rsidP="00BF7353">
      <w:pPr>
        <w:rPr>
          <w:b/>
          <w:bCs/>
          <w:color w:val="000000" w:themeColor="text1"/>
          <w:sz w:val="24"/>
          <w:szCs w:val="24"/>
        </w:rPr>
      </w:pPr>
    </w:p>
    <w:p w14:paraId="301B1920" w14:textId="77777777" w:rsidR="00F0612E" w:rsidRDefault="00F0612E" w:rsidP="00BF7353">
      <w:pPr>
        <w:rPr>
          <w:b/>
          <w:bCs/>
          <w:color w:val="000000" w:themeColor="text1"/>
          <w:sz w:val="24"/>
          <w:szCs w:val="24"/>
        </w:rPr>
      </w:pPr>
    </w:p>
    <w:p w14:paraId="1A9FB958" w14:textId="77777777" w:rsidR="00F0612E" w:rsidRDefault="00F0612E" w:rsidP="00BF7353">
      <w:pPr>
        <w:rPr>
          <w:b/>
          <w:bCs/>
          <w:color w:val="000000" w:themeColor="text1"/>
          <w:sz w:val="24"/>
          <w:szCs w:val="24"/>
        </w:rPr>
      </w:pPr>
    </w:p>
    <w:p w14:paraId="7C961AD7" w14:textId="77777777" w:rsidR="00F0612E" w:rsidRDefault="00F0612E" w:rsidP="00BF7353">
      <w:pPr>
        <w:rPr>
          <w:b/>
          <w:bCs/>
          <w:color w:val="000000" w:themeColor="text1"/>
          <w:sz w:val="24"/>
          <w:szCs w:val="24"/>
        </w:rPr>
      </w:pPr>
    </w:p>
    <w:p w14:paraId="25909AF3" w14:textId="77777777" w:rsidR="00F0612E" w:rsidRDefault="00F0612E" w:rsidP="00BF7353">
      <w:pPr>
        <w:rPr>
          <w:b/>
          <w:bCs/>
          <w:color w:val="000000" w:themeColor="text1"/>
          <w:sz w:val="24"/>
          <w:szCs w:val="24"/>
        </w:rPr>
      </w:pPr>
    </w:p>
    <w:p w14:paraId="37952509" w14:textId="77777777" w:rsidR="00F0612E" w:rsidRDefault="00F0612E" w:rsidP="00BF7353">
      <w:pPr>
        <w:rPr>
          <w:b/>
          <w:bCs/>
          <w:color w:val="000000" w:themeColor="text1"/>
          <w:sz w:val="24"/>
          <w:szCs w:val="24"/>
        </w:rPr>
      </w:pPr>
    </w:p>
    <w:p w14:paraId="6FBA8C0E" w14:textId="77777777" w:rsidR="00F0612E" w:rsidRDefault="00F0612E" w:rsidP="00BF7353">
      <w:pPr>
        <w:rPr>
          <w:b/>
          <w:bCs/>
          <w:color w:val="000000" w:themeColor="text1"/>
          <w:sz w:val="24"/>
          <w:szCs w:val="24"/>
        </w:rPr>
      </w:pPr>
    </w:p>
    <w:p w14:paraId="629BE15B" w14:textId="77777777" w:rsidR="00F0612E" w:rsidRDefault="00F0612E" w:rsidP="00BF7353">
      <w:pPr>
        <w:rPr>
          <w:b/>
          <w:bCs/>
          <w:color w:val="000000" w:themeColor="text1"/>
          <w:sz w:val="24"/>
          <w:szCs w:val="24"/>
        </w:rPr>
      </w:pPr>
    </w:p>
    <w:p w14:paraId="11214C09" w14:textId="77777777" w:rsidR="00372BAC" w:rsidRDefault="00372BAC" w:rsidP="00BF7353">
      <w:pPr>
        <w:rPr>
          <w:b/>
          <w:bCs/>
          <w:color w:val="000000" w:themeColor="text1"/>
          <w:sz w:val="24"/>
          <w:szCs w:val="24"/>
        </w:rPr>
      </w:pPr>
    </w:p>
    <w:p w14:paraId="456E9EEE" w14:textId="77777777" w:rsidR="00372BAC" w:rsidRPr="008358E9" w:rsidRDefault="00372BAC" w:rsidP="00BF7353">
      <w:pPr>
        <w:rPr>
          <w:b/>
          <w:bCs/>
          <w:color w:val="000000" w:themeColor="text1"/>
          <w:sz w:val="24"/>
          <w:szCs w:val="24"/>
        </w:rPr>
      </w:pPr>
    </w:p>
    <w:p w14:paraId="3FD3EA00" w14:textId="77777777" w:rsidR="00506CB9" w:rsidRPr="00426C9C" w:rsidRDefault="00506CB9" w:rsidP="00BF7353">
      <w:pPr>
        <w:rPr>
          <w:b/>
          <w:bCs/>
          <w:color w:val="000000" w:themeColor="text1"/>
          <w:sz w:val="24"/>
          <w:szCs w:val="24"/>
        </w:rPr>
      </w:pPr>
    </w:p>
    <w:p w14:paraId="3FC4DE2A" w14:textId="77777777" w:rsidR="00852C9D" w:rsidRPr="00426C9C" w:rsidRDefault="00D92E5F" w:rsidP="00852C9D">
      <w:pPr>
        <w:pStyle w:val="a"/>
        <w:spacing w:before="156" w:after="312"/>
        <w:rPr>
          <w:color w:val="000000" w:themeColor="text1"/>
        </w:rPr>
      </w:pPr>
      <w:bookmarkStart w:id="137" w:name="_Toc479259668"/>
      <w:r>
        <w:rPr>
          <w:color w:val="000000" w:themeColor="text1"/>
        </w:rPr>
        <w:lastRenderedPageBreak/>
        <w:t>富水乡村声景</w:t>
      </w:r>
      <w:r w:rsidR="00FB73ED">
        <w:rPr>
          <w:color w:val="000000" w:themeColor="text1"/>
        </w:rPr>
        <w:t>观</w:t>
      </w:r>
      <w:r>
        <w:rPr>
          <w:color w:val="000000" w:themeColor="text1"/>
        </w:rPr>
        <w:t>设计策略</w:t>
      </w:r>
      <w:bookmarkEnd w:id="137"/>
    </w:p>
    <w:p w14:paraId="7E8BB4C4" w14:textId="77777777"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噪声控制的方法是通过降低声压级来客观地改善声环境，而声景观设计是从听着的角度来处理声景观的问题，偏向于听者的主观感受。根据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的研究，声景设计是为了实现听者与声音形成以及感觉与表现的平衡</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由于是以听者为中心，所以与传统的噪声控制方法为主的声环境设计方法相比，声景设计更依赖于听者的主观感觉。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14:paraId="50A2B64B" w14:textId="77777777"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14:paraId="0D383517" w14:textId="77777777"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对乡村声环境的规划与控制将大有裨益。</w:t>
      </w:r>
    </w:p>
    <w:p w14:paraId="40595EAA" w14:textId="77777777"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着不好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14:paraId="3F917926" w14:textId="77777777"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14:paraId="4AE17508" w14:textId="77777777"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14:paraId="46537FA9" w14:textId="77777777"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14:paraId="0C554260" w14:textId="77777777"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协调，达到视觉、听觉等方面的协调，以此改善整体环境。</w:t>
      </w:r>
    </w:p>
    <w:p w14:paraId="3DE01765" w14:textId="77777777" w:rsidR="00852C9D" w:rsidRPr="00426C9C" w:rsidRDefault="00852C9D" w:rsidP="004F431A">
      <w:pPr>
        <w:pStyle w:val="aa"/>
        <w:ind w:firstLine="420"/>
        <w:rPr>
          <w:color w:val="000000" w:themeColor="text1"/>
        </w:rPr>
      </w:pPr>
      <w:r w:rsidRPr="00426C9C">
        <w:rPr>
          <w:color w:val="000000" w:themeColor="text1"/>
        </w:rPr>
        <w:t>乡村声景观的设计不同于城市声景观设计，乡村居民习惯生活在安静、舒适的声环境中，所以不宜采用电声技术等来创造背景声，因此对声景观的设计应该以乡村中丰富的自然资源为主，代入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14:paraId="58EE5236" w14:textId="77777777" w:rsidR="00852C9D" w:rsidRPr="00426C9C" w:rsidRDefault="00852C9D" w:rsidP="00852C9D">
      <w:pPr>
        <w:pStyle w:val="a0"/>
        <w:spacing w:before="156" w:after="156"/>
        <w:rPr>
          <w:color w:val="000000" w:themeColor="text1"/>
        </w:rPr>
      </w:pPr>
      <w:bookmarkStart w:id="138" w:name="_Toc479259669"/>
      <w:r w:rsidRPr="00426C9C">
        <w:rPr>
          <w:color w:val="000000" w:themeColor="text1"/>
        </w:rPr>
        <w:t>乡村声景观调查</w:t>
      </w:r>
      <w:bookmarkEnd w:id="138"/>
    </w:p>
    <w:p w14:paraId="49D4B743" w14:textId="77777777"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交通声和社会生活声等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声舒适度，即便是在相对吵闹的声环境中，让人愉悦的声音可以掩蔽声压级较高的背景噪声，从而在一定程度上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。因此，在对富水乡村进行声景设计之前，就必须对富水乡村的声景观有全面的了解。</w:t>
      </w:r>
    </w:p>
    <w:p w14:paraId="0087506C" w14:textId="77777777"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乡村声景设计时应该增加令人们感觉舒适的声音。另外，由于富水乡村中缺乏休闲活动设施，且绿化等林木种植没有规律，比较杂乱，可以通过休闲设施的布置和绿化配置等手段引入人工声和自然声，丰富富水乡村的声景观。</w:t>
      </w:r>
    </w:p>
    <w:p w14:paraId="6224F2DC" w14:textId="77777777"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14:paraId="3E85C188" w14:textId="77777777"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14:paraId="2C5E5B05" w14:textId="77777777"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14:paraId="3AD695C6" w14:textId="77777777"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14:paraId="553CA74B" w14:textId="77777777"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14:paraId="12EAC456" w14:textId="77777777"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14:paraId="0C5140E7" w14:textId="77777777"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14:paraId="537AD3C9"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14:paraId="2A1B96DE"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14:paraId="7F779C1C"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14:paraId="2AACD9BB"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14:paraId="4429A2A4"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14:paraId="7453A441" w14:textId="77777777" w:rsidTr="001A6736">
        <w:trPr>
          <w:trHeight w:val="231"/>
          <w:jc w:val="center"/>
        </w:trPr>
        <w:tc>
          <w:tcPr>
            <w:tcW w:w="678" w:type="dxa"/>
            <w:tcBorders>
              <w:top w:val="single" w:sz="4" w:space="0" w:color="auto"/>
            </w:tcBorders>
            <w:shd w:val="clear" w:color="auto" w:fill="auto"/>
            <w:noWrap/>
            <w:vAlign w:val="bottom"/>
            <w:hideMark/>
          </w:tcPr>
          <w:p w14:paraId="243390CC"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14:paraId="6946A265"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14:paraId="55D0F70C" w14:textId="77777777"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14:paraId="4CA278F3"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14:paraId="1006EA35"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14:paraId="4B9152C7" w14:textId="77777777" w:rsidTr="001A6736">
        <w:trPr>
          <w:trHeight w:val="231"/>
          <w:jc w:val="center"/>
        </w:trPr>
        <w:tc>
          <w:tcPr>
            <w:tcW w:w="678" w:type="dxa"/>
            <w:shd w:val="clear" w:color="auto" w:fill="auto"/>
            <w:noWrap/>
            <w:vAlign w:val="bottom"/>
            <w:hideMark/>
          </w:tcPr>
          <w:p w14:paraId="47D149DF"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14:paraId="430BDE62"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14:paraId="395F1E6F" w14:textId="77777777"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14:paraId="111F5115"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14:paraId="7976546A"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14:paraId="79DE89D6" w14:textId="77777777" w:rsidTr="001A6736">
        <w:trPr>
          <w:trHeight w:val="231"/>
          <w:jc w:val="center"/>
        </w:trPr>
        <w:tc>
          <w:tcPr>
            <w:tcW w:w="678" w:type="dxa"/>
            <w:shd w:val="clear" w:color="auto" w:fill="auto"/>
            <w:noWrap/>
            <w:vAlign w:val="bottom"/>
            <w:hideMark/>
          </w:tcPr>
          <w:p w14:paraId="21218844"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14:paraId="1E7568BB"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14:paraId="193F811D"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14:paraId="3448EB56"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14:paraId="6C7905C0"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14:paraId="2D6B826A" w14:textId="77777777" w:rsidTr="001A6736">
        <w:trPr>
          <w:trHeight w:val="231"/>
          <w:jc w:val="center"/>
        </w:trPr>
        <w:tc>
          <w:tcPr>
            <w:tcW w:w="678" w:type="dxa"/>
            <w:shd w:val="clear" w:color="auto" w:fill="auto"/>
            <w:noWrap/>
            <w:vAlign w:val="bottom"/>
            <w:hideMark/>
          </w:tcPr>
          <w:p w14:paraId="695AD6F1"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14:paraId="5CF4D3A9"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14:paraId="3768DAC1"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14:paraId="4C9CE838"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14:paraId="3A857879"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14:paraId="5198137C" w14:textId="77777777" w:rsidTr="001A6736">
        <w:trPr>
          <w:trHeight w:val="231"/>
          <w:jc w:val="center"/>
        </w:trPr>
        <w:tc>
          <w:tcPr>
            <w:tcW w:w="678" w:type="dxa"/>
            <w:shd w:val="clear" w:color="auto" w:fill="auto"/>
            <w:noWrap/>
            <w:vAlign w:val="bottom"/>
            <w:hideMark/>
          </w:tcPr>
          <w:p w14:paraId="1076E8CA"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14:paraId="3CCD3D6A"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14:paraId="28B9CF8B"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14:paraId="7B5BDEA2"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14:paraId="0E78F693"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14:paraId="52F33B19" w14:textId="77777777" w:rsidTr="001A6736">
        <w:trPr>
          <w:trHeight w:val="231"/>
          <w:jc w:val="center"/>
        </w:trPr>
        <w:tc>
          <w:tcPr>
            <w:tcW w:w="678" w:type="dxa"/>
            <w:shd w:val="clear" w:color="auto" w:fill="auto"/>
            <w:noWrap/>
            <w:vAlign w:val="bottom"/>
            <w:hideMark/>
          </w:tcPr>
          <w:p w14:paraId="52304AB9"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14:paraId="21AF6A69"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14:paraId="6191F165" w14:textId="77777777"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14:paraId="36E692D3"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14:paraId="469B680B"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14:paraId="0E5951E4" w14:textId="77777777" w:rsidTr="001A6736">
        <w:trPr>
          <w:trHeight w:val="231"/>
          <w:jc w:val="center"/>
        </w:trPr>
        <w:tc>
          <w:tcPr>
            <w:tcW w:w="678" w:type="dxa"/>
            <w:shd w:val="clear" w:color="auto" w:fill="auto"/>
            <w:noWrap/>
            <w:vAlign w:val="bottom"/>
            <w:hideMark/>
          </w:tcPr>
          <w:p w14:paraId="582F0466"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14:paraId="1EC8A07D"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14:paraId="11C19050" w14:textId="77777777"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14:paraId="49CA09AE"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14:paraId="66E23006"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14:paraId="48CBEE6B" w14:textId="77777777" w:rsidTr="001A6736">
        <w:trPr>
          <w:trHeight w:val="231"/>
          <w:jc w:val="center"/>
        </w:trPr>
        <w:tc>
          <w:tcPr>
            <w:tcW w:w="678" w:type="dxa"/>
            <w:shd w:val="clear" w:color="auto" w:fill="auto"/>
            <w:noWrap/>
            <w:vAlign w:val="bottom"/>
            <w:hideMark/>
          </w:tcPr>
          <w:p w14:paraId="13A74709"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14:paraId="135CE862"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14:paraId="6E4BAF59" w14:textId="77777777"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14:paraId="6892C890"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14:paraId="6225376B" w14:textId="77777777"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14:paraId="528663F3" w14:textId="77777777" w:rsidR="00852C9D" w:rsidRPr="00426C9C" w:rsidRDefault="00852C9D" w:rsidP="00852C9D">
      <w:pPr>
        <w:rPr>
          <w:color w:val="000000" w:themeColor="text1"/>
          <w:sz w:val="24"/>
          <w:szCs w:val="24"/>
        </w:rPr>
      </w:pPr>
      <w:r w:rsidRPr="00426C9C">
        <w:rPr>
          <w:color w:val="000000" w:themeColor="text1"/>
          <w:sz w:val="24"/>
          <w:szCs w:val="24"/>
        </w:rPr>
        <w:tab/>
      </w:r>
    </w:p>
    <w:p w14:paraId="08B53C65" w14:textId="77777777" w:rsidR="00852C9D" w:rsidRPr="00426C9C" w:rsidRDefault="00852C9D" w:rsidP="00852C9D">
      <w:pPr>
        <w:pStyle w:val="a0"/>
        <w:spacing w:before="156" w:after="156"/>
        <w:rPr>
          <w:color w:val="000000" w:themeColor="text1"/>
        </w:rPr>
      </w:pPr>
      <w:bookmarkStart w:id="139" w:name="_Toc479259670"/>
      <w:r w:rsidRPr="00426C9C">
        <w:rPr>
          <w:color w:val="000000" w:themeColor="text1"/>
        </w:rPr>
        <w:t>乡村水声景的营造</w:t>
      </w:r>
      <w:bookmarkEnd w:id="139"/>
    </w:p>
    <w:p w14:paraId="2BDA9D60" w14:textId="77777777"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14:paraId="7CD42591" w14:textId="77777777"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14:paraId="71B226A1" w14:textId="77777777" w:rsidR="00852C9D" w:rsidRPr="00426C9C" w:rsidRDefault="00852C9D" w:rsidP="004F431A">
      <w:pPr>
        <w:pStyle w:val="aa"/>
        <w:ind w:firstLine="420"/>
        <w:rPr>
          <w:color w:val="000000" w:themeColor="text1"/>
        </w:rPr>
      </w:pPr>
      <w:r w:rsidRPr="00426C9C">
        <w:rPr>
          <w:color w:val="000000" w:themeColor="text1"/>
        </w:rPr>
        <w:t>水声景观用于乡村声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14:paraId="5A80F189" w14:textId="77777777"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14:paraId="1FBF0923" w14:textId="77777777"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7990C879" wp14:editId="4267CA62">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22CBF855" wp14:editId="0602897C">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2A60FACB" wp14:editId="6581FFAE">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2133600"/>
                    </a:xfrm>
                    <a:prstGeom prst="rect">
                      <a:avLst/>
                    </a:prstGeom>
                  </pic:spPr>
                </pic:pic>
              </a:graphicData>
            </a:graphic>
          </wp:inline>
        </w:drawing>
      </w:r>
    </w:p>
    <w:p w14:paraId="7ECE3A8F" w14:textId="77777777"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14:paraId="48A97EA7" w14:textId="77777777" w:rsidR="00852C9D" w:rsidRPr="00426C9C" w:rsidRDefault="00852C9D" w:rsidP="00852C9D">
      <w:pPr>
        <w:pStyle w:val="a0"/>
        <w:spacing w:before="156" w:after="156"/>
        <w:rPr>
          <w:color w:val="000000" w:themeColor="text1"/>
        </w:rPr>
      </w:pPr>
      <w:bookmarkStart w:id="140" w:name="_Toc479259671"/>
      <w:r w:rsidRPr="00426C9C">
        <w:rPr>
          <w:color w:val="000000" w:themeColor="text1"/>
        </w:rPr>
        <w:t>乡村动植物声景的营造</w:t>
      </w:r>
      <w:bookmarkEnd w:id="140"/>
    </w:p>
    <w:p w14:paraId="296CAC81" w14:textId="77777777"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对于声景的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14:paraId="4922908D" w14:textId="77777777"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p>
    <w:p w14:paraId="4E105A32" w14:textId="77777777"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14:paraId="64611C5C" w14:textId="77777777"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14:paraId="7C89DA59" w14:textId="77777777"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14:paraId="4F8A7BDF" w14:textId="77777777" w:rsidR="00852C9D" w:rsidRPr="00426C9C" w:rsidRDefault="00852C9D" w:rsidP="00852C9D">
      <w:pPr>
        <w:pStyle w:val="a0"/>
        <w:spacing w:before="156" w:after="156"/>
        <w:rPr>
          <w:color w:val="000000" w:themeColor="text1"/>
        </w:rPr>
      </w:pPr>
      <w:bookmarkStart w:id="141" w:name="_Toc479259672"/>
      <w:r w:rsidRPr="00426C9C">
        <w:rPr>
          <w:color w:val="000000" w:themeColor="text1"/>
        </w:rPr>
        <w:t>乡村室外设施声景营造</w:t>
      </w:r>
      <w:bookmarkEnd w:id="141"/>
    </w:p>
    <w:p w14:paraId="0EBEF773" w14:textId="77777777"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14:paraId="4F27BDA9" w14:textId="77777777"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乡村声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14:paraId="42A3CFCA" w14:textId="77777777"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473AB06B" wp14:editId="318EDC87">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0AEF0D9" wp14:editId="625A8B73">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866900"/>
                    </a:xfrm>
                    <a:prstGeom prst="rect">
                      <a:avLst/>
                    </a:prstGeom>
                  </pic:spPr>
                </pic:pic>
              </a:graphicData>
            </a:graphic>
          </wp:inline>
        </w:drawing>
      </w:r>
    </w:p>
    <w:p w14:paraId="21675898" w14:textId="77777777"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14:paraId="14BE7B64" w14:textId="77777777" w:rsidR="003A28EC" w:rsidRPr="00426C9C" w:rsidRDefault="003A28EC" w:rsidP="003A28EC">
      <w:pPr>
        <w:pStyle w:val="aa"/>
        <w:ind w:firstLineChars="0" w:firstLine="0"/>
        <w:jc w:val="center"/>
        <w:rPr>
          <w:noProof/>
          <w:color w:val="000000" w:themeColor="text1"/>
          <w:sz w:val="24"/>
        </w:rPr>
      </w:pPr>
    </w:p>
    <w:p w14:paraId="6A905955" w14:textId="77777777" w:rsidR="003A28EC" w:rsidRPr="00426C9C" w:rsidRDefault="003A28EC" w:rsidP="003A28EC">
      <w:pPr>
        <w:pStyle w:val="aa"/>
        <w:ind w:firstLineChars="0" w:firstLine="0"/>
        <w:jc w:val="center"/>
        <w:rPr>
          <w:noProof/>
          <w:color w:val="000000" w:themeColor="text1"/>
          <w:sz w:val="24"/>
        </w:rPr>
      </w:pPr>
    </w:p>
    <w:p w14:paraId="3EBFFFF3" w14:textId="77777777" w:rsidR="003A28EC" w:rsidRPr="00426C9C" w:rsidRDefault="003A28EC" w:rsidP="003A28EC">
      <w:pPr>
        <w:pStyle w:val="aa"/>
        <w:ind w:firstLineChars="0" w:firstLine="0"/>
        <w:jc w:val="center"/>
        <w:rPr>
          <w:noProof/>
          <w:color w:val="000000" w:themeColor="text1"/>
          <w:sz w:val="24"/>
        </w:rPr>
      </w:pPr>
    </w:p>
    <w:p w14:paraId="66CAE098" w14:textId="77777777" w:rsidR="003A28EC" w:rsidRPr="00426C9C" w:rsidRDefault="003A28EC" w:rsidP="003A28EC">
      <w:pPr>
        <w:pStyle w:val="aa"/>
        <w:ind w:firstLineChars="0" w:firstLine="0"/>
        <w:jc w:val="center"/>
        <w:rPr>
          <w:noProof/>
          <w:color w:val="000000" w:themeColor="text1"/>
          <w:sz w:val="24"/>
        </w:rPr>
      </w:pPr>
    </w:p>
    <w:p w14:paraId="101726D3" w14:textId="77777777" w:rsidR="00091CA6" w:rsidRPr="00426C9C" w:rsidRDefault="00091CA6" w:rsidP="003A28EC">
      <w:pPr>
        <w:pStyle w:val="aa"/>
        <w:ind w:firstLineChars="0" w:firstLine="0"/>
        <w:jc w:val="center"/>
        <w:rPr>
          <w:noProof/>
          <w:color w:val="000000" w:themeColor="text1"/>
          <w:sz w:val="24"/>
        </w:rPr>
      </w:pPr>
    </w:p>
    <w:p w14:paraId="63392CF0" w14:textId="77777777" w:rsidR="00091CA6" w:rsidRPr="00426C9C" w:rsidRDefault="00091CA6" w:rsidP="003A28EC">
      <w:pPr>
        <w:pStyle w:val="aa"/>
        <w:ind w:firstLineChars="0" w:firstLine="0"/>
        <w:jc w:val="center"/>
        <w:rPr>
          <w:noProof/>
          <w:color w:val="000000" w:themeColor="text1"/>
          <w:sz w:val="24"/>
        </w:rPr>
      </w:pPr>
    </w:p>
    <w:p w14:paraId="237DED8C" w14:textId="77777777" w:rsidR="00091CA6" w:rsidRPr="00426C9C" w:rsidRDefault="00091CA6" w:rsidP="003A28EC">
      <w:pPr>
        <w:pStyle w:val="aa"/>
        <w:ind w:firstLineChars="0" w:firstLine="0"/>
        <w:jc w:val="center"/>
        <w:rPr>
          <w:noProof/>
          <w:color w:val="000000" w:themeColor="text1"/>
          <w:sz w:val="24"/>
        </w:rPr>
      </w:pPr>
    </w:p>
    <w:p w14:paraId="310EDF17" w14:textId="77777777" w:rsidR="00091CA6" w:rsidRPr="00426C9C" w:rsidRDefault="00091CA6" w:rsidP="003A28EC">
      <w:pPr>
        <w:pStyle w:val="aa"/>
        <w:ind w:firstLineChars="0" w:firstLine="0"/>
        <w:jc w:val="center"/>
        <w:rPr>
          <w:noProof/>
          <w:color w:val="000000" w:themeColor="text1"/>
          <w:sz w:val="24"/>
        </w:rPr>
      </w:pPr>
    </w:p>
    <w:p w14:paraId="229136EB" w14:textId="77777777" w:rsidR="00091CA6" w:rsidRPr="00426C9C" w:rsidRDefault="00091CA6" w:rsidP="003A28EC">
      <w:pPr>
        <w:pStyle w:val="aa"/>
        <w:ind w:firstLineChars="0" w:firstLine="0"/>
        <w:jc w:val="center"/>
        <w:rPr>
          <w:noProof/>
          <w:color w:val="000000" w:themeColor="text1"/>
          <w:sz w:val="24"/>
        </w:rPr>
      </w:pPr>
    </w:p>
    <w:p w14:paraId="37F4ACBD" w14:textId="77777777" w:rsidR="00091CA6" w:rsidRPr="00426C9C" w:rsidRDefault="00091CA6" w:rsidP="003A28EC">
      <w:pPr>
        <w:pStyle w:val="aa"/>
        <w:ind w:firstLineChars="0" w:firstLine="0"/>
        <w:jc w:val="center"/>
        <w:rPr>
          <w:noProof/>
          <w:color w:val="000000" w:themeColor="text1"/>
          <w:sz w:val="24"/>
        </w:rPr>
      </w:pPr>
    </w:p>
    <w:p w14:paraId="4093A08F" w14:textId="77777777" w:rsidR="00091CA6" w:rsidRPr="00426C9C" w:rsidRDefault="00091CA6" w:rsidP="003A28EC">
      <w:pPr>
        <w:pStyle w:val="aa"/>
        <w:ind w:firstLineChars="0" w:firstLine="0"/>
        <w:jc w:val="center"/>
        <w:rPr>
          <w:noProof/>
          <w:color w:val="000000" w:themeColor="text1"/>
          <w:sz w:val="24"/>
        </w:rPr>
      </w:pPr>
    </w:p>
    <w:p w14:paraId="7A8355E1" w14:textId="77777777" w:rsidR="00091CA6" w:rsidRPr="00426C9C" w:rsidRDefault="00091CA6" w:rsidP="003A28EC">
      <w:pPr>
        <w:pStyle w:val="aa"/>
        <w:ind w:firstLineChars="0" w:firstLine="0"/>
        <w:jc w:val="center"/>
        <w:rPr>
          <w:noProof/>
          <w:color w:val="000000" w:themeColor="text1"/>
          <w:sz w:val="24"/>
        </w:rPr>
      </w:pPr>
    </w:p>
    <w:p w14:paraId="1B8280F7" w14:textId="77777777" w:rsidR="00091CA6" w:rsidRPr="00426C9C" w:rsidRDefault="00091CA6" w:rsidP="003A28EC">
      <w:pPr>
        <w:pStyle w:val="aa"/>
        <w:ind w:firstLineChars="0" w:firstLine="0"/>
        <w:jc w:val="center"/>
        <w:rPr>
          <w:noProof/>
          <w:color w:val="000000" w:themeColor="text1"/>
          <w:sz w:val="24"/>
        </w:rPr>
      </w:pPr>
    </w:p>
    <w:p w14:paraId="789A50AE" w14:textId="77777777" w:rsidR="00091CA6" w:rsidRPr="00426C9C" w:rsidRDefault="00091CA6" w:rsidP="003A28EC">
      <w:pPr>
        <w:pStyle w:val="aa"/>
        <w:ind w:firstLineChars="0" w:firstLine="0"/>
        <w:jc w:val="center"/>
        <w:rPr>
          <w:noProof/>
          <w:color w:val="000000" w:themeColor="text1"/>
          <w:sz w:val="24"/>
        </w:rPr>
      </w:pPr>
    </w:p>
    <w:p w14:paraId="531611F4" w14:textId="77777777" w:rsidR="00091CA6" w:rsidRPr="00426C9C" w:rsidRDefault="00091CA6" w:rsidP="003A28EC">
      <w:pPr>
        <w:pStyle w:val="aa"/>
        <w:ind w:firstLineChars="0" w:firstLine="0"/>
        <w:jc w:val="center"/>
        <w:rPr>
          <w:noProof/>
          <w:color w:val="000000" w:themeColor="text1"/>
          <w:sz w:val="24"/>
        </w:rPr>
      </w:pPr>
    </w:p>
    <w:p w14:paraId="10BBA977" w14:textId="77777777" w:rsidR="00091CA6" w:rsidRPr="00426C9C" w:rsidRDefault="00091CA6" w:rsidP="003A28EC">
      <w:pPr>
        <w:pStyle w:val="aa"/>
        <w:ind w:firstLineChars="0" w:firstLine="0"/>
        <w:jc w:val="center"/>
        <w:rPr>
          <w:noProof/>
          <w:color w:val="000000" w:themeColor="text1"/>
          <w:sz w:val="24"/>
        </w:rPr>
      </w:pPr>
    </w:p>
    <w:p w14:paraId="0A60FC52" w14:textId="77777777" w:rsidR="00091CA6" w:rsidRPr="00426C9C" w:rsidRDefault="00091CA6" w:rsidP="003A28EC">
      <w:pPr>
        <w:pStyle w:val="aa"/>
        <w:ind w:firstLineChars="0" w:firstLine="0"/>
        <w:jc w:val="center"/>
        <w:rPr>
          <w:noProof/>
          <w:color w:val="000000" w:themeColor="text1"/>
          <w:sz w:val="24"/>
        </w:rPr>
      </w:pPr>
    </w:p>
    <w:p w14:paraId="45BC9135" w14:textId="77777777" w:rsidR="00091CA6" w:rsidRPr="00426C9C" w:rsidRDefault="00091CA6" w:rsidP="003A28EC">
      <w:pPr>
        <w:pStyle w:val="aa"/>
        <w:ind w:firstLineChars="0" w:firstLine="0"/>
        <w:jc w:val="center"/>
        <w:rPr>
          <w:noProof/>
          <w:color w:val="000000" w:themeColor="text1"/>
          <w:sz w:val="24"/>
        </w:rPr>
      </w:pPr>
    </w:p>
    <w:p w14:paraId="6E1B79AA" w14:textId="77777777" w:rsidR="00091CA6" w:rsidRPr="00426C9C" w:rsidRDefault="00091CA6" w:rsidP="003A28EC">
      <w:pPr>
        <w:pStyle w:val="aa"/>
        <w:ind w:firstLineChars="0" w:firstLine="0"/>
        <w:jc w:val="center"/>
        <w:rPr>
          <w:noProof/>
          <w:color w:val="000000" w:themeColor="text1"/>
          <w:sz w:val="24"/>
        </w:rPr>
      </w:pPr>
    </w:p>
    <w:p w14:paraId="2F175FAD" w14:textId="77777777" w:rsidR="00091CA6" w:rsidRPr="00426C9C" w:rsidRDefault="00091CA6" w:rsidP="003A28EC">
      <w:pPr>
        <w:pStyle w:val="aa"/>
        <w:ind w:firstLineChars="0" w:firstLine="0"/>
        <w:jc w:val="center"/>
        <w:rPr>
          <w:noProof/>
          <w:color w:val="000000" w:themeColor="text1"/>
          <w:sz w:val="24"/>
        </w:rPr>
      </w:pPr>
    </w:p>
    <w:p w14:paraId="2EBE3F7F" w14:textId="77777777" w:rsidR="00091CA6" w:rsidRPr="00426C9C" w:rsidRDefault="00091CA6" w:rsidP="003A28EC">
      <w:pPr>
        <w:pStyle w:val="aa"/>
        <w:ind w:firstLineChars="0" w:firstLine="0"/>
        <w:jc w:val="center"/>
        <w:rPr>
          <w:noProof/>
          <w:color w:val="000000" w:themeColor="text1"/>
          <w:sz w:val="24"/>
        </w:rPr>
      </w:pPr>
    </w:p>
    <w:p w14:paraId="5396C832" w14:textId="77777777" w:rsidR="00091CA6" w:rsidRPr="00426C9C" w:rsidRDefault="00091CA6" w:rsidP="003A28EC">
      <w:pPr>
        <w:pStyle w:val="aa"/>
        <w:ind w:firstLineChars="0" w:firstLine="0"/>
        <w:jc w:val="center"/>
        <w:rPr>
          <w:noProof/>
          <w:color w:val="000000" w:themeColor="text1"/>
          <w:sz w:val="24"/>
        </w:rPr>
      </w:pPr>
    </w:p>
    <w:p w14:paraId="5A8B16EE" w14:textId="77777777" w:rsidR="00091CA6" w:rsidRPr="00426C9C" w:rsidRDefault="00091CA6" w:rsidP="003A28EC">
      <w:pPr>
        <w:pStyle w:val="aa"/>
        <w:ind w:firstLineChars="0" w:firstLine="0"/>
        <w:jc w:val="center"/>
        <w:rPr>
          <w:noProof/>
          <w:color w:val="000000" w:themeColor="text1"/>
          <w:sz w:val="24"/>
        </w:rPr>
      </w:pPr>
    </w:p>
    <w:p w14:paraId="24FB9077" w14:textId="77777777" w:rsidR="00091CA6" w:rsidRPr="00426C9C" w:rsidRDefault="00091CA6" w:rsidP="003A28EC">
      <w:pPr>
        <w:pStyle w:val="aa"/>
        <w:ind w:firstLineChars="0" w:firstLine="0"/>
        <w:jc w:val="center"/>
        <w:rPr>
          <w:noProof/>
          <w:color w:val="000000" w:themeColor="text1"/>
          <w:sz w:val="24"/>
        </w:rPr>
      </w:pPr>
    </w:p>
    <w:p w14:paraId="61E1DD33" w14:textId="77777777" w:rsidR="00091CA6" w:rsidRPr="00426C9C" w:rsidRDefault="00091CA6" w:rsidP="003A28EC">
      <w:pPr>
        <w:pStyle w:val="aa"/>
        <w:ind w:firstLineChars="0" w:firstLine="0"/>
        <w:jc w:val="center"/>
        <w:rPr>
          <w:noProof/>
          <w:color w:val="000000" w:themeColor="text1"/>
          <w:sz w:val="24"/>
        </w:rPr>
      </w:pPr>
    </w:p>
    <w:p w14:paraId="30EFE1AB" w14:textId="77777777" w:rsidR="003A28EC" w:rsidRPr="00426C9C" w:rsidRDefault="003A28EC" w:rsidP="003A28EC">
      <w:pPr>
        <w:pStyle w:val="aa"/>
        <w:ind w:firstLineChars="0" w:firstLine="0"/>
        <w:jc w:val="center"/>
        <w:rPr>
          <w:noProof/>
          <w:color w:val="000000" w:themeColor="text1"/>
          <w:sz w:val="24"/>
        </w:rPr>
      </w:pPr>
    </w:p>
    <w:p w14:paraId="7DB1256C" w14:textId="77777777" w:rsidR="003A28EC" w:rsidRPr="00426C9C" w:rsidRDefault="003A28EC" w:rsidP="003A28EC">
      <w:pPr>
        <w:pStyle w:val="aa"/>
        <w:ind w:firstLineChars="0" w:firstLine="0"/>
        <w:jc w:val="center"/>
        <w:rPr>
          <w:noProof/>
          <w:color w:val="000000" w:themeColor="text1"/>
          <w:sz w:val="24"/>
        </w:rPr>
      </w:pPr>
    </w:p>
    <w:p w14:paraId="0FF5AB4E" w14:textId="77777777" w:rsidR="003A28EC" w:rsidRPr="00426C9C" w:rsidRDefault="003A28EC" w:rsidP="003A28EC">
      <w:pPr>
        <w:pStyle w:val="a"/>
        <w:spacing w:before="156" w:after="312"/>
        <w:rPr>
          <w:noProof/>
          <w:color w:val="000000" w:themeColor="text1"/>
        </w:rPr>
      </w:pPr>
      <w:bookmarkStart w:id="142" w:name="_Toc479259673"/>
      <w:r w:rsidRPr="00426C9C">
        <w:rPr>
          <w:noProof/>
          <w:color w:val="000000" w:themeColor="text1"/>
        </w:rPr>
        <w:lastRenderedPageBreak/>
        <w:t>总结与展望</w:t>
      </w:r>
      <w:bookmarkEnd w:id="142"/>
    </w:p>
    <w:p w14:paraId="5EB9879B" w14:textId="77777777" w:rsidR="003A28EC" w:rsidRPr="00426C9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14:paraId="0E942EF6" w14:textId="77777777"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通过文献调研等方式，归纳出乡村声环境的主要评价方式，为下一步乡村声环境的实地测量提供了依据；</w:t>
      </w:r>
    </w:p>
    <w:p w14:paraId="65DA4B30" w14:textId="77777777"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限制，乡村声环境质量不容乐观。</w:t>
      </w:r>
    </w:p>
    <w:p w14:paraId="028356A5" w14:textId="77777777" w:rsidR="00D754CB" w:rsidRDefault="00D754CB" w:rsidP="00345642">
      <w:pPr>
        <w:pStyle w:val="aa"/>
        <w:numPr>
          <w:ilvl w:val="0"/>
          <w:numId w:val="40"/>
        </w:numPr>
        <w:ind w:firstLineChars="0"/>
        <w:rPr>
          <w:ins w:id="143" w:author="HGJ" w:date="2017-04-10T10:10:00Z"/>
          <w:color w:val="000000" w:themeColor="text1"/>
        </w:rPr>
      </w:pPr>
      <w:r w:rsidRPr="00426C9C">
        <w:rPr>
          <w:color w:val="000000" w:themeColor="text1"/>
        </w:rPr>
        <w:t>对乡村声环境存在的问题，从规划控制措施和声景观设计两个层面提出了乡村声环境的优化策略。在乡村声环境控制和规划措施方面，结合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乡村声环境的改善具有一定的效果。在乡村声环境声景观设计方面，引入了水声景观、动植物声景观和室外活动设施等，增加了水声、虫鸣鸟叫声等人们比较喜爱的声景元素，从而能够掩蔽背景噪声，营造出一个丰富和谐的乡村声景观。</w:t>
      </w:r>
    </w:p>
    <w:p w14:paraId="039FA221" w14:textId="77777777" w:rsidR="00F2630F" w:rsidRPr="00426C9C" w:rsidRDefault="00F2630F" w:rsidP="00F2630F">
      <w:pPr>
        <w:pStyle w:val="aa"/>
        <w:numPr>
          <w:ilvl w:val="0"/>
          <w:numId w:val="40"/>
        </w:numPr>
        <w:ind w:firstLineChars="0"/>
        <w:rPr>
          <w:ins w:id="144" w:author="HGJ" w:date="2017-04-10T10:10:00Z"/>
          <w:color w:val="000000" w:themeColor="text1"/>
        </w:rPr>
      </w:pPr>
      <w:ins w:id="145" w:author="HGJ" w:date="2017-04-10T10:10:00Z">
        <w:r w:rsidRPr="00426C9C">
          <w:rPr>
            <w:rFonts w:hint="eastAsia"/>
            <w:color w:val="000000" w:themeColor="text1"/>
          </w:rPr>
          <w:t>水系改造过后的水塘周边大规模的绿地、植被等植物群落形成了不同的声学边界，对声音有着明显的衰减作用，能够在一定程度上改善水塘周边的声环境。</w:t>
        </w:r>
      </w:ins>
    </w:p>
    <w:p w14:paraId="1E1B8996" w14:textId="77777777" w:rsidR="00F2630F" w:rsidRPr="00426C9C" w:rsidRDefault="00F2630F" w:rsidP="00345642">
      <w:pPr>
        <w:pStyle w:val="aa"/>
        <w:numPr>
          <w:ilvl w:val="0"/>
          <w:numId w:val="40"/>
        </w:numPr>
        <w:ind w:firstLineChars="0"/>
        <w:rPr>
          <w:color w:val="000000" w:themeColor="text1"/>
        </w:rPr>
      </w:pPr>
    </w:p>
    <w:p w14:paraId="2179EF70" w14:textId="77777777" w:rsidR="00D754CB" w:rsidRPr="00426C9C" w:rsidRDefault="00D754CB" w:rsidP="00D754CB">
      <w:pPr>
        <w:pStyle w:val="aa"/>
        <w:ind w:firstLineChars="0" w:firstLine="420"/>
        <w:rPr>
          <w:color w:val="000000" w:themeColor="text1"/>
        </w:rPr>
      </w:pPr>
      <w:r w:rsidRPr="00426C9C">
        <w:rPr>
          <w:color w:val="000000" w:themeColor="text1"/>
        </w:rPr>
        <w:t>综上所述，乡村声景观的研究是一个复杂和系统的工作，类似的研究内容较少，本文仅仅针对长三角比较典型的富水乡村进行研究，存在一定的局限性。今后的研究还需要扩大范围，研究其他区域的乡村声环境。此外，本文对于富水乡村声景观的研究分析可能还不够全面，仍需要继续发掘研究。总之，本文还存在许多不足，希望在未来的课题研究中能够展开更为深入的研究与探索。</w:t>
      </w:r>
    </w:p>
    <w:p w14:paraId="5DE36FDE" w14:textId="77777777"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14:paraId="7947877A" w14:textId="77777777" w:rsidR="00DE0868" w:rsidRPr="00426C9C" w:rsidRDefault="00DE0868" w:rsidP="00DE0868">
      <w:pPr>
        <w:pStyle w:val="ab"/>
        <w:rPr>
          <w:color w:val="000000" w:themeColor="text1"/>
          <w:sz w:val="21"/>
          <w:szCs w:val="21"/>
        </w:rPr>
      </w:pPr>
      <w:bookmarkStart w:id="146" w:name="_Toc479259674"/>
      <w:r w:rsidRPr="00426C9C">
        <w:rPr>
          <w:rFonts w:hint="eastAsia"/>
          <w:color w:val="000000" w:themeColor="text1"/>
          <w:sz w:val="21"/>
          <w:szCs w:val="21"/>
        </w:rPr>
        <w:lastRenderedPageBreak/>
        <w:t>致谢</w:t>
      </w:r>
      <w:bookmarkEnd w:id="146"/>
    </w:p>
    <w:p w14:paraId="4825442A" w14:textId="77777777" w:rsidR="00DE0868" w:rsidRPr="00426C9C" w:rsidRDefault="00DE0868" w:rsidP="00AD27AB">
      <w:pPr>
        <w:pStyle w:val="aa"/>
        <w:ind w:firstLine="420"/>
        <w:rPr>
          <w:color w:val="000000" w:themeColor="text1"/>
          <w:szCs w:val="21"/>
        </w:rPr>
      </w:pPr>
    </w:p>
    <w:p w14:paraId="58B4C803" w14:textId="77777777" w:rsidR="00CE2403" w:rsidRPr="00426C9C" w:rsidRDefault="00CE2403" w:rsidP="00AD27AB">
      <w:pPr>
        <w:pStyle w:val="aa"/>
        <w:ind w:firstLine="420"/>
        <w:rPr>
          <w:color w:val="000000" w:themeColor="text1"/>
          <w:szCs w:val="21"/>
        </w:rPr>
        <w:sectPr w:rsidR="00CE2403" w:rsidRPr="00426C9C" w:rsidSect="00641575">
          <w:headerReference w:type="default" r:id="rId56"/>
          <w:type w:val="oddPage"/>
          <w:pgSz w:w="11906" w:h="16838" w:code="9"/>
          <w:pgMar w:top="1134" w:right="1418" w:bottom="1134" w:left="1418" w:header="851" w:footer="992" w:gutter="0"/>
          <w:cols w:space="425"/>
          <w:docGrid w:type="lines" w:linePitch="312"/>
        </w:sectPr>
      </w:pPr>
    </w:p>
    <w:p w14:paraId="2A6A033E" w14:textId="77777777" w:rsidR="00DE0868" w:rsidRPr="00426C9C" w:rsidRDefault="00CE2403" w:rsidP="00CE2403">
      <w:pPr>
        <w:pStyle w:val="ab"/>
        <w:rPr>
          <w:color w:val="000000" w:themeColor="text1"/>
          <w:sz w:val="21"/>
          <w:szCs w:val="21"/>
        </w:rPr>
      </w:pPr>
      <w:bookmarkStart w:id="147" w:name="_Toc479259675"/>
      <w:r w:rsidRPr="00426C9C">
        <w:rPr>
          <w:rFonts w:hint="eastAsia"/>
          <w:color w:val="000000" w:themeColor="text1"/>
          <w:sz w:val="21"/>
          <w:szCs w:val="21"/>
        </w:rPr>
        <w:lastRenderedPageBreak/>
        <w:t>参考文献</w:t>
      </w:r>
      <w:bookmarkEnd w:id="147"/>
    </w:p>
    <w:p w14:paraId="400B276F" w14:textId="77777777" w:rsidR="00350870" w:rsidRPr="00426C9C" w:rsidRDefault="00B45206" w:rsidP="00B45206">
      <w:pPr>
        <w:numPr>
          <w:ilvl w:val="0"/>
          <w:numId w:val="13"/>
        </w:numPr>
        <w:spacing w:line="300" w:lineRule="auto"/>
        <w:rPr>
          <w:color w:val="000000" w:themeColor="text1"/>
          <w:szCs w:val="21"/>
        </w:rPr>
      </w:pPr>
      <w:bookmarkStart w:id="148" w:name="_Ref377587134"/>
      <w:r w:rsidRPr="00426C9C">
        <w:rPr>
          <w:rFonts w:hint="eastAsia"/>
          <w:color w:val="000000" w:themeColor="text1"/>
          <w:szCs w:val="21"/>
        </w:rPr>
        <w:t>席欧</w:t>
      </w:r>
      <w:r w:rsidR="00A33808">
        <w:rPr>
          <w:rFonts w:hint="eastAsia"/>
          <w:color w:val="000000" w:themeColor="text1"/>
          <w:szCs w:val="21"/>
        </w:rPr>
        <w:t xml:space="preserve">, </w:t>
      </w:r>
      <w:r w:rsidR="00A33808">
        <w:rPr>
          <w:rFonts w:hint="eastAsia"/>
          <w:color w:val="000000" w:themeColor="text1"/>
          <w:szCs w:val="21"/>
        </w:rPr>
        <w:t>曾亚梅</w:t>
      </w:r>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148"/>
    </w:p>
    <w:p w14:paraId="06F492DD" w14:textId="77777777"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14:paraId="6FB2CAF9" w14:textId="77777777"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14:paraId="3921B67B" w14:textId="77777777"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14:paraId="5D62689E" w14:textId="77777777"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14:paraId="235470BC" w14:textId="77777777"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14:paraId="79758F05" w14:textId="77777777"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14:paraId="2DFCB1E5" w14:textId="77777777"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14:paraId="52417A6D" w14:textId="77777777"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14:paraId="35029871" w14:textId="77777777"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14:paraId="3F9EEFA8" w14:textId="77777777"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14:paraId="4F5CDA3F" w14:textId="77777777"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14:paraId="382D710A" w14:textId="77777777"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14:paraId="4256516B" w14:textId="77777777"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14:paraId="047E45F9" w14:textId="77777777"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14:paraId="7B4F1B99" w14:textId="77777777"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14:paraId="24E2BAFD" w14:textId="77777777"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14:paraId="292C3FDF" w14:textId="77777777"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14:paraId="219B1E30" w14:textId="77777777"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14:paraId="56E1D88D" w14:textId="77777777"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14:paraId="313D6D25" w14:textId="77777777"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14:paraId="1C90E8B4" w14:textId="77777777"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14:paraId="7E3C0712" w14:textId="77777777"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14:paraId="5FE83AE4" w14:textId="77777777"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14:paraId="6B2838AF" w14:textId="77777777"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r w:rsidR="00D05E72">
        <w:rPr>
          <w:color w:val="000000" w:themeColor="text1"/>
          <w:szCs w:val="21"/>
        </w:rPr>
        <w:t>建筑</w:t>
      </w:r>
      <w:r w:rsidRPr="00426C9C">
        <w:rPr>
          <w:color w:val="000000" w:themeColor="text1"/>
          <w:szCs w:val="21"/>
        </w:rPr>
        <w:t>声环境及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14:paraId="01137515" w14:textId="77777777"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14:paraId="627F627F" w14:textId="77777777"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14:paraId="4BF280FF" w14:textId="77777777"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14:paraId="314B9A4B" w14:textId="77777777"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14:paraId="3C6AF90D" w14:textId="77777777"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14:paraId="6EE13E56" w14:textId="77777777"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14:paraId="5221688B" w14:textId="77777777"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14:paraId="66B48DB6" w14:textId="77777777"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14:paraId="37AD6A91" w14:textId="77777777"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14:paraId="12DE024A" w14:textId="77777777"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14:paraId="6A0A7A8A" w14:textId="77777777"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14:paraId="2F0C0009" w14:textId="77777777"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14:paraId="7A6A356E" w14:textId="77777777"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14:paraId="5790A6D5" w14:textId="77777777"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14:paraId="635D2C8B" w14:textId="77777777"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14:paraId="0882B14F" w14:textId="77777777"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14:paraId="18D8CAE4" w14:textId="77777777"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14:paraId="4FEC403A" w14:textId="77777777"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14:paraId="3568E223" w14:textId="77777777"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14:paraId="13B8363A" w14:textId="77777777"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14:paraId="1D051CEC" w14:textId="77777777"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14:paraId="68335902" w14:textId="77777777"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14:paraId="14EA8250" w14:textId="77777777"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14:paraId="0395EFB6" w14:textId="77777777"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14:paraId="2A19D8E2" w14:textId="77777777"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14:paraId="3CA21FAF" w14:textId="77777777"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14:paraId="32A63E4A" w14:textId="77777777"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14:paraId="2EB05BD3" w14:textId="77777777"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r>
        <w:rPr>
          <w:rFonts w:hint="eastAsia"/>
          <w:color w:val="000000" w:themeColor="text1"/>
          <w:szCs w:val="21"/>
        </w:rPr>
        <w:t>徐洲平</w:t>
      </w:r>
      <w:r>
        <w:rPr>
          <w:rFonts w:hint="eastAsia"/>
          <w:color w:val="000000" w:themeColor="text1"/>
          <w:szCs w:val="21"/>
        </w:rPr>
        <w:t xml:space="preserve">. </w:t>
      </w:r>
      <w:r>
        <w:rPr>
          <w:color w:val="000000" w:themeColor="text1"/>
          <w:szCs w:val="21"/>
        </w:rPr>
        <w:t>生态袋挡墙护坡技术在运河航道整治工程中的应用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14:paraId="3EBF774F" w14:textId="77777777"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14:paraId="5250DA61" w14:textId="77777777"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14:paraId="02D69C6D" w14:textId="77777777"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14:paraId="7E3BA543" w14:textId="77777777"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14:paraId="513FE6DD" w14:textId="77777777"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14:paraId="1B888FDE" w14:textId="77777777"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r>
        <w:rPr>
          <w:color w:val="000000" w:themeColor="text1"/>
        </w:rPr>
        <w:t>梁冰</w:t>
      </w:r>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14:paraId="6103FA7C" w14:textId="77777777"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14:paraId="70AD41C8" w14:textId="77777777"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14:paraId="41C19496" w14:textId="77777777" w:rsidR="00CE2403" w:rsidRPr="00426C9C" w:rsidRDefault="00CE2403" w:rsidP="00CE2403">
      <w:pPr>
        <w:pStyle w:val="ab"/>
        <w:rPr>
          <w:color w:val="000000" w:themeColor="text1"/>
          <w:sz w:val="21"/>
          <w:szCs w:val="21"/>
        </w:rPr>
      </w:pPr>
      <w:bookmarkStart w:id="149" w:name="_Toc479259676"/>
      <w:r w:rsidRPr="00426C9C">
        <w:rPr>
          <w:rFonts w:hint="eastAsia"/>
          <w:color w:val="000000" w:themeColor="text1"/>
          <w:sz w:val="21"/>
          <w:szCs w:val="21"/>
        </w:rPr>
        <w:lastRenderedPageBreak/>
        <w:t>作者简介</w:t>
      </w:r>
      <w:bookmarkEnd w:id="149"/>
    </w:p>
    <w:p w14:paraId="3A6E0CF1" w14:textId="77777777" w:rsidR="00DE0868" w:rsidRPr="00426C9C" w:rsidRDefault="0092653D" w:rsidP="009D47D6">
      <w:pPr>
        <w:spacing w:line="300" w:lineRule="auto"/>
        <w:rPr>
          <w:color w:val="000000" w:themeColor="text1"/>
          <w:szCs w:val="21"/>
        </w:rPr>
      </w:pPr>
      <w:r>
        <w:rPr>
          <w:color w:val="000000" w:themeColor="text1"/>
          <w:szCs w:val="21"/>
        </w:rPr>
        <w:t>黄功俊</w:t>
      </w:r>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14:paraId="2AF35A36" w14:textId="77777777" w:rsidR="004A2CDC" w:rsidRPr="00426C9C" w:rsidRDefault="004A2CDC" w:rsidP="009D47D6">
      <w:pPr>
        <w:spacing w:line="300" w:lineRule="auto"/>
        <w:rPr>
          <w:color w:val="000000" w:themeColor="text1"/>
          <w:szCs w:val="21"/>
        </w:rPr>
      </w:pPr>
    </w:p>
    <w:p w14:paraId="54D8893B" w14:textId="77777777"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14:paraId="12157E71" w14:textId="77777777" w:rsidR="004A2CDC" w:rsidRPr="00426C9C" w:rsidRDefault="009B63EE" w:rsidP="004A2CDC">
      <w:pPr>
        <w:numPr>
          <w:ilvl w:val="0"/>
          <w:numId w:val="15"/>
        </w:numPr>
        <w:spacing w:line="300" w:lineRule="auto"/>
        <w:rPr>
          <w:color w:val="000000" w:themeColor="text1"/>
          <w:szCs w:val="21"/>
        </w:rPr>
      </w:pPr>
      <w:r>
        <w:rPr>
          <w:color w:val="000000" w:themeColor="text1"/>
          <w:szCs w:val="21"/>
        </w:rPr>
        <w:t>黄功俊</w:t>
      </w:r>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14:paraId="5DA07F01" w14:textId="77777777"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E13EE" w14:textId="77777777" w:rsidR="000E3CD0" w:rsidRDefault="000E3CD0">
      <w:r>
        <w:separator/>
      </w:r>
    </w:p>
  </w:endnote>
  <w:endnote w:type="continuationSeparator" w:id="0">
    <w:p w14:paraId="3AB43AA5" w14:textId="77777777" w:rsidR="000E3CD0" w:rsidRDefault="000E3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A5FE0" w14:textId="77777777" w:rsidR="000532CB" w:rsidRDefault="000532CB" w:rsidP="003D54E5">
    <w:pPr>
      <w:pStyle w:val="a8"/>
      <w:jc w:val="center"/>
    </w:pPr>
    <w:r>
      <w:fldChar w:fldCharType="begin"/>
    </w:r>
    <w:r>
      <w:instrText>PAGE   \* MERGEFORMAT</w:instrText>
    </w:r>
    <w:r>
      <w:fldChar w:fldCharType="separate"/>
    </w:r>
    <w:r w:rsidR="00E46659" w:rsidRPr="00E46659">
      <w:rPr>
        <w:noProof/>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A4C94" w14:textId="77777777" w:rsidR="000532CB" w:rsidRDefault="000532CB">
    <w:pPr>
      <w:pStyle w:val="a8"/>
      <w:jc w:val="center"/>
    </w:pPr>
    <w:r>
      <w:fldChar w:fldCharType="begin"/>
    </w:r>
    <w:r>
      <w:instrText>PAGE   \* MERGEFORMAT</w:instrText>
    </w:r>
    <w:r>
      <w:fldChar w:fldCharType="separate"/>
    </w:r>
    <w:r w:rsidR="00E46659" w:rsidRPr="00E46659">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7CE26F" w14:textId="77777777" w:rsidR="000532CB" w:rsidRDefault="000532CB">
    <w:pPr>
      <w:pStyle w:val="a8"/>
      <w:jc w:val="center"/>
    </w:pPr>
    <w:r>
      <w:fldChar w:fldCharType="begin"/>
    </w:r>
    <w:r>
      <w:instrText>PAGE   \* MERGEFORMAT</w:instrText>
    </w:r>
    <w:r>
      <w:fldChar w:fldCharType="separate"/>
    </w:r>
    <w:r w:rsidR="00E46659" w:rsidRPr="00E46659">
      <w:rPr>
        <w:noProof/>
        <w:lang w:val="zh-CN"/>
      </w:rPr>
      <w:t>46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E09CD" w14:textId="77777777" w:rsidR="000532CB" w:rsidRDefault="000532CB">
    <w:pPr>
      <w:pStyle w:val="a8"/>
      <w:jc w:val="center"/>
    </w:pPr>
    <w:r>
      <w:fldChar w:fldCharType="begin"/>
    </w:r>
    <w:r>
      <w:instrText>PAGE   \* MERGEFORMAT</w:instrText>
    </w:r>
    <w:r>
      <w:fldChar w:fldCharType="separate"/>
    </w:r>
    <w:r w:rsidR="00E46659" w:rsidRPr="00E46659">
      <w:rPr>
        <w:noProof/>
        <w:lang w:val="zh-CN"/>
      </w:rPr>
      <w:t>47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D49C79" w14:textId="77777777" w:rsidR="000E3CD0" w:rsidRDefault="000E3CD0">
      <w:r>
        <w:separator/>
      </w:r>
    </w:p>
  </w:footnote>
  <w:footnote w:type="continuationSeparator" w:id="0">
    <w:p w14:paraId="6150D6BE" w14:textId="77777777" w:rsidR="000E3CD0" w:rsidRDefault="000E3C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4C637" w14:textId="77777777" w:rsidR="000532CB" w:rsidRDefault="000532CB">
    <w:pPr>
      <w:pStyle w:val="a7"/>
    </w:pPr>
    <w:r>
      <w:fldChar w:fldCharType="begin"/>
    </w:r>
    <w:r>
      <w:instrText xml:space="preserve"> STYLEREF  </w:instrText>
    </w:r>
    <w:r>
      <w:instrText>摘要、目录等标题</w:instrText>
    </w:r>
    <w:r>
      <w:instrText xml:space="preserve">  \* MERGEFORMAT </w:instrText>
    </w:r>
    <w:r>
      <w:fldChar w:fldCharType="separate"/>
    </w:r>
    <w:r w:rsidR="00E46659">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E0D91" w14:textId="77777777" w:rsidR="000532CB" w:rsidRDefault="000532CB">
    <w:pPr>
      <w:pStyle w:val="a7"/>
    </w:pPr>
    <w:r>
      <w:fldChar w:fldCharType="begin"/>
    </w:r>
    <w:r>
      <w:instrText xml:space="preserve"> STYLEREF  </w:instrText>
    </w:r>
    <w:r>
      <w:instrText>摘要、目录等标题</w:instrText>
    </w:r>
    <w:r>
      <w:instrText xml:space="preserve">  \* MERGEFORMAT </w:instrText>
    </w:r>
    <w:r>
      <w:fldChar w:fldCharType="separate"/>
    </w:r>
    <w:r w:rsidR="00E46659">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38DA4" w14:textId="77777777" w:rsidR="000532CB" w:rsidRDefault="000532CB">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A3715" w14:textId="77777777" w:rsidR="000532CB" w:rsidRDefault="000532CB">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5F11" w14:textId="77777777" w:rsidR="000532CB" w:rsidRDefault="000532CB">
    <w:pPr>
      <w:pStyle w:val="a7"/>
    </w:pPr>
    <w:r>
      <w:fldChar w:fldCharType="begin"/>
    </w:r>
    <w:r>
      <w:instrText xml:space="preserve"> STYLEREF  </w:instrText>
    </w:r>
    <w:r>
      <w:instrText>章标题</w:instrText>
    </w:r>
    <w:r>
      <w:instrText xml:space="preserve"> \n  \* MERGEFORMAT </w:instrText>
    </w:r>
    <w:r>
      <w:fldChar w:fldCharType="separate"/>
    </w:r>
    <w:r w:rsidR="00E46659">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E46659">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F31B" w14:textId="77777777" w:rsidR="000532CB" w:rsidRPr="007B5E74" w:rsidRDefault="000532CB"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E46659">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E46659">
      <w:rPr>
        <w:rFonts w:hint="eastAsia"/>
        <w:noProof/>
      </w:rPr>
      <w:t>富水乡村声景观设计策略</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4C3A6" w14:textId="77777777" w:rsidR="000532CB" w:rsidRDefault="000532CB">
    <w:pPr>
      <w:pStyle w:val="a7"/>
    </w:pPr>
    <w:r>
      <w:fldChar w:fldCharType="begin"/>
    </w:r>
    <w:r>
      <w:instrText xml:space="preserve"> STYLEREF  </w:instrText>
    </w:r>
    <w:r>
      <w:instrText>摘要、目录等标题</w:instrText>
    </w:r>
    <w:r>
      <w:instrText xml:space="preserve">  \* MERGEFORMAT </w:instrText>
    </w:r>
    <w:r>
      <w:fldChar w:fldCharType="separate"/>
    </w:r>
    <w:r w:rsidR="00E46659">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GJ">
    <w15:presenceInfo w15:providerId="None" w15:userId="HG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D7F"/>
    <w:rsid w:val="00040146"/>
    <w:rsid w:val="0004082C"/>
    <w:rsid w:val="000424D8"/>
    <w:rsid w:val="000435C5"/>
    <w:rsid w:val="000435DA"/>
    <w:rsid w:val="000436C3"/>
    <w:rsid w:val="00043780"/>
    <w:rsid w:val="00043D6A"/>
    <w:rsid w:val="00045D38"/>
    <w:rsid w:val="00046E51"/>
    <w:rsid w:val="000500F7"/>
    <w:rsid w:val="000532CB"/>
    <w:rsid w:val="00055094"/>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3B8F"/>
    <w:rsid w:val="000C6F95"/>
    <w:rsid w:val="000C7DF0"/>
    <w:rsid w:val="000D0470"/>
    <w:rsid w:val="000D0E69"/>
    <w:rsid w:val="000D1927"/>
    <w:rsid w:val="000D1AD1"/>
    <w:rsid w:val="000D1C1F"/>
    <w:rsid w:val="000D1C62"/>
    <w:rsid w:val="000D69E4"/>
    <w:rsid w:val="000D6FF1"/>
    <w:rsid w:val="000E0F41"/>
    <w:rsid w:val="000E12DB"/>
    <w:rsid w:val="000E35DF"/>
    <w:rsid w:val="000E3CD0"/>
    <w:rsid w:val="000E6D4C"/>
    <w:rsid w:val="000E6FA6"/>
    <w:rsid w:val="000E724E"/>
    <w:rsid w:val="000E73A4"/>
    <w:rsid w:val="000F0E38"/>
    <w:rsid w:val="000F3909"/>
    <w:rsid w:val="000F3A5F"/>
    <w:rsid w:val="000F41B8"/>
    <w:rsid w:val="000F511F"/>
    <w:rsid w:val="000F6ECE"/>
    <w:rsid w:val="0010179C"/>
    <w:rsid w:val="00103BC3"/>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756"/>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1B5B"/>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E5A"/>
    <w:rsid w:val="00205289"/>
    <w:rsid w:val="00207541"/>
    <w:rsid w:val="00212428"/>
    <w:rsid w:val="00214194"/>
    <w:rsid w:val="0021614C"/>
    <w:rsid w:val="0021655E"/>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67D1"/>
    <w:rsid w:val="00236A8B"/>
    <w:rsid w:val="00240CA3"/>
    <w:rsid w:val="00241181"/>
    <w:rsid w:val="00241449"/>
    <w:rsid w:val="00242CC4"/>
    <w:rsid w:val="00242D8D"/>
    <w:rsid w:val="00243148"/>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C56"/>
    <w:rsid w:val="00294F87"/>
    <w:rsid w:val="0029642F"/>
    <w:rsid w:val="00296D5C"/>
    <w:rsid w:val="0029782E"/>
    <w:rsid w:val="002A02FE"/>
    <w:rsid w:val="002A0782"/>
    <w:rsid w:val="002A07B3"/>
    <w:rsid w:val="002A084E"/>
    <w:rsid w:val="002A1875"/>
    <w:rsid w:val="002A2A75"/>
    <w:rsid w:val="002A481E"/>
    <w:rsid w:val="002A4AF2"/>
    <w:rsid w:val="002A52D5"/>
    <w:rsid w:val="002A65C9"/>
    <w:rsid w:val="002A6983"/>
    <w:rsid w:val="002A71B1"/>
    <w:rsid w:val="002B02A3"/>
    <w:rsid w:val="002B0EB5"/>
    <w:rsid w:val="002B25BC"/>
    <w:rsid w:val="002B4B5A"/>
    <w:rsid w:val="002B563B"/>
    <w:rsid w:val="002B582E"/>
    <w:rsid w:val="002B71C8"/>
    <w:rsid w:val="002B731A"/>
    <w:rsid w:val="002B7993"/>
    <w:rsid w:val="002B7DB8"/>
    <w:rsid w:val="002C36C5"/>
    <w:rsid w:val="002C56B9"/>
    <w:rsid w:val="002C5CE1"/>
    <w:rsid w:val="002C6676"/>
    <w:rsid w:val="002D3496"/>
    <w:rsid w:val="002D3FE8"/>
    <w:rsid w:val="002D401B"/>
    <w:rsid w:val="002D43E7"/>
    <w:rsid w:val="002D542B"/>
    <w:rsid w:val="002E10E3"/>
    <w:rsid w:val="002E228B"/>
    <w:rsid w:val="002E6326"/>
    <w:rsid w:val="002E6CA9"/>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125"/>
    <w:rsid w:val="003437E6"/>
    <w:rsid w:val="0034523A"/>
    <w:rsid w:val="00345642"/>
    <w:rsid w:val="00346353"/>
    <w:rsid w:val="00346C51"/>
    <w:rsid w:val="003473D0"/>
    <w:rsid w:val="00347FED"/>
    <w:rsid w:val="00350134"/>
    <w:rsid w:val="00350870"/>
    <w:rsid w:val="00350A0A"/>
    <w:rsid w:val="00351BC0"/>
    <w:rsid w:val="00352147"/>
    <w:rsid w:val="003531F3"/>
    <w:rsid w:val="00353879"/>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371A"/>
    <w:rsid w:val="00385E70"/>
    <w:rsid w:val="00386B58"/>
    <w:rsid w:val="00387617"/>
    <w:rsid w:val="003913C5"/>
    <w:rsid w:val="00392BF9"/>
    <w:rsid w:val="00394387"/>
    <w:rsid w:val="00394572"/>
    <w:rsid w:val="00394578"/>
    <w:rsid w:val="003947E5"/>
    <w:rsid w:val="0039578E"/>
    <w:rsid w:val="003964F8"/>
    <w:rsid w:val="00396D17"/>
    <w:rsid w:val="00396D80"/>
    <w:rsid w:val="00396F7F"/>
    <w:rsid w:val="00397510"/>
    <w:rsid w:val="003A0991"/>
    <w:rsid w:val="003A28EC"/>
    <w:rsid w:val="003A36D4"/>
    <w:rsid w:val="003A3F06"/>
    <w:rsid w:val="003A4632"/>
    <w:rsid w:val="003A4B3D"/>
    <w:rsid w:val="003A57A7"/>
    <w:rsid w:val="003B07F4"/>
    <w:rsid w:val="003B0DB7"/>
    <w:rsid w:val="003B1A83"/>
    <w:rsid w:val="003B1CBE"/>
    <w:rsid w:val="003B3374"/>
    <w:rsid w:val="003B3D39"/>
    <w:rsid w:val="003B518F"/>
    <w:rsid w:val="003B55ED"/>
    <w:rsid w:val="003B5BD8"/>
    <w:rsid w:val="003B5F6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CF1"/>
    <w:rsid w:val="004574D3"/>
    <w:rsid w:val="00462B7E"/>
    <w:rsid w:val="00463621"/>
    <w:rsid w:val="0046451E"/>
    <w:rsid w:val="00464BDC"/>
    <w:rsid w:val="00465175"/>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04B1"/>
    <w:rsid w:val="0048119A"/>
    <w:rsid w:val="00483510"/>
    <w:rsid w:val="00483559"/>
    <w:rsid w:val="004836CF"/>
    <w:rsid w:val="00483F9C"/>
    <w:rsid w:val="00484079"/>
    <w:rsid w:val="00486E94"/>
    <w:rsid w:val="004870A5"/>
    <w:rsid w:val="004873D2"/>
    <w:rsid w:val="00487BF9"/>
    <w:rsid w:val="00487C46"/>
    <w:rsid w:val="004903E1"/>
    <w:rsid w:val="004911A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2F3"/>
    <w:rsid w:val="004C744F"/>
    <w:rsid w:val="004C78A6"/>
    <w:rsid w:val="004D15E5"/>
    <w:rsid w:val="004D15F3"/>
    <w:rsid w:val="004D1B18"/>
    <w:rsid w:val="004D252A"/>
    <w:rsid w:val="004D362B"/>
    <w:rsid w:val="004D43FB"/>
    <w:rsid w:val="004D53EA"/>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1AA7"/>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17876"/>
    <w:rsid w:val="00522297"/>
    <w:rsid w:val="00522543"/>
    <w:rsid w:val="005228DE"/>
    <w:rsid w:val="00523021"/>
    <w:rsid w:val="005264AD"/>
    <w:rsid w:val="005302E5"/>
    <w:rsid w:val="005329B4"/>
    <w:rsid w:val="005331A4"/>
    <w:rsid w:val="005342B0"/>
    <w:rsid w:val="00534AF9"/>
    <w:rsid w:val="00534D64"/>
    <w:rsid w:val="00535341"/>
    <w:rsid w:val="00535D04"/>
    <w:rsid w:val="005433D8"/>
    <w:rsid w:val="00552A34"/>
    <w:rsid w:val="00555FD0"/>
    <w:rsid w:val="00557061"/>
    <w:rsid w:val="005570D7"/>
    <w:rsid w:val="00557EC2"/>
    <w:rsid w:val="00560F65"/>
    <w:rsid w:val="00562171"/>
    <w:rsid w:val="00563BB6"/>
    <w:rsid w:val="00563D5C"/>
    <w:rsid w:val="005643C0"/>
    <w:rsid w:val="00565559"/>
    <w:rsid w:val="005668B3"/>
    <w:rsid w:val="00566B9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1D0C"/>
    <w:rsid w:val="005B21DD"/>
    <w:rsid w:val="005B2FAC"/>
    <w:rsid w:val="005B3ADD"/>
    <w:rsid w:val="005B4C27"/>
    <w:rsid w:val="005B527D"/>
    <w:rsid w:val="005B5481"/>
    <w:rsid w:val="005B5CC6"/>
    <w:rsid w:val="005B6384"/>
    <w:rsid w:val="005B6EFD"/>
    <w:rsid w:val="005C129A"/>
    <w:rsid w:val="005C149F"/>
    <w:rsid w:val="005C1FB1"/>
    <w:rsid w:val="005C3B23"/>
    <w:rsid w:val="005C516D"/>
    <w:rsid w:val="005C5899"/>
    <w:rsid w:val="005C77AE"/>
    <w:rsid w:val="005D0427"/>
    <w:rsid w:val="005D06B9"/>
    <w:rsid w:val="005D0725"/>
    <w:rsid w:val="005D0CC3"/>
    <w:rsid w:val="005D1EC9"/>
    <w:rsid w:val="005D2898"/>
    <w:rsid w:val="005D3C08"/>
    <w:rsid w:val="005D5900"/>
    <w:rsid w:val="005D73F8"/>
    <w:rsid w:val="005E0E28"/>
    <w:rsid w:val="005E3255"/>
    <w:rsid w:val="005E39F6"/>
    <w:rsid w:val="005E71C1"/>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8FF"/>
    <w:rsid w:val="00651B3D"/>
    <w:rsid w:val="00652D84"/>
    <w:rsid w:val="00660512"/>
    <w:rsid w:val="0066110F"/>
    <w:rsid w:val="00661A6F"/>
    <w:rsid w:val="006642B1"/>
    <w:rsid w:val="00664683"/>
    <w:rsid w:val="006660B1"/>
    <w:rsid w:val="006666F2"/>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287C"/>
    <w:rsid w:val="006A3667"/>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7419"/>
    <w:rsid w:val="006F007E"/>
    <w:rsid w:val="006F0125"/>
    <w:rsid w:val="006F176B"/>
    <w:rsid w:val="006F39B6"/>
    <w:rsid w:val="006F39F7"/>
    <w:rsid w:val="006F44A1"/>
    <w:rsid w:val="006F6FF8"/>
    <w:rsid w:val="007012EF"/>
    <w:rsid w:val="00701A56"/>
    <w:rsid w:val="00702203"/>
    <w:rsid w:val="0070229F"/>
    <w:rsid w:val="007025EF"/>
    <w:rsid w:val="00702BC6"/>
    <w:rsid w:val="00703F86"/>
    <w:rsid w:val="0070430F"/>
    <w:rsid w:val="00707BE4"/>
    <w:rsid w:val="0071040F"/>
    <w:rsid w:val="00711521"/>
    <w:rsid w:val="0071165A"/>
    <w:rsid w:val="0071320E"/>
    <w:rsid w:val="00714289"/>
    <w:rsid w:val="00714D21"/>
    <w:rsid w:val="007158F5"/>
    <w:rsid w:val="00715E3A"/>
    <w:rsid w:val="00716458"/>
    <w:rsid w:val="007174DE"/>
    <w:rsid w:val="00721B03"/>
    <w:rsid w:val="00722D8F"/>
    <w:rsid w:val="0072314B"/>
    <w:rsid w:val="00723FE2"/>
    <w:rsid w:val="00724376"/>
    <w:rsid w:val="00724567"/>
    <w:rsid w:val="007258DC"/>
    <w:rsid w:val="00726EA6"/>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47FE8"/>
    <w:rsid w:val="00751F9C"/>
    <w:rsid w:val="007525F2"/>
    <w:rsid w:val="0075539A"/>
    <w:rsid w:val="00757899"/>
    <w:rsid w:val="00757B16"/>
    <w:rsid w:val="007623F1"/>
    <w:rsid w:val="007642E6"/>
    <w:rsid w:val="007650A6"/>
    <w:rsid w:val="00766CF6"/>
    <w:rsid w:val="00766F0C"/>
    <w:rsid w:val="00766F78"/>
    <w:rsid w:val="00767E95"/>
    <w:rsid w:val="007717ED"/>
    <w:rsid w:val="00771A01"/>
    <w:rsid w:val="00771A4D"/>
    <w:rsid w:val="007753D9"/>
    <w:rsid w:val="00775CC1"/>
    <w:rsid w:val="00777406"/>
    <w:rsid w:val="00781CAC"/>
    <w:rsid w:val="00784FE9"/>
    <w:rsid w:val="00785A5C"/>
    <w:rsid w:val="007922B4"/>
    <w:rsid w:val="0079327E"/>
    <w:rsid w:val="00793E5B"/>
    <w:rsid w:val="00794AD4"/>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2B9A"/>
    <w:rsid w:val="007D4D66"/>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7F6DE7"/>
    <w:rsid w:val="0080202E"/>
    <w:rsid w:val="00806A78"/>
    <w:rsid w:val="00807259"/>
    <w:rsid w:val="00807509"/>
    <w:rsid w:val="008114B1"/>
    <w:rsid w:val="008115E5"/>
    <w:rsid w:val="008121EA"/>
    <w:rsid w:val="008122D5"/>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CB8"/>
    <w:rsid w:val="00841140"/>
    <w:rsid w:val="00841396"/>
    <w:rsid w:val="0084269B"/>
    <w:rsid w:val="0084420F"/>
    <w:rsid w:val="008451A7"/>
    <w:rsid w:val="00845353"/>
    <w:rsid w:val="00847755"/>
    <w:rsid w:val="008477C5"/>
    <w:rsid w:val="00847DB4"/>
    <w:rsid w:val="00850F06"/>
    <w:rsid w:val="008510CD"/>
    <w:rsid w:val="008520C4"/>
    <w:rsid w:val="0085245A"/>
    <w:rsid w:val="0085262A"/>
    <w:rsid w:val="008528BA"/>
    <w:rsid w:val="00852C9D"/>
    <w:rsid w:val="00852CF1"/>
    <w:rsid w:val="00853A24"/>
    <w:rsid w:val="00854EE7"/>
    <w:rsid w:val="008611E5"/>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387"/>
    <w:rsid w:val="008C2814"/>
    <w:rsid w:val="008C2886"/>
    <w:rsid w:val="008C28A3"/>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B6"/>
    <w:rsid w:val="008F4652"/>
    <w:rsid w:val="008F4CDB"/>
    <w:rsid w:val="008F55AD"/>
    <w:rsid w:val="008F57B2"/>
    <w:rsid w:val="008F6479"/>
    <w:rsid w:val="008F65D2"/>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7760A"/>
    <w:rsid w:val="0098081F"/>
    <w:rsid w:val="00980D4E"/>
    <w:rsid w:val="00983E21"/>
    <w:rsid w:val="00984DAB"/>
    <w:rsid w:val="00985A15"/>
    <w:rsid w:val="00986131"/>
    <w:rsid w:val="00987AA8"/>
    <w:rsid w:val="00993667"/>
    <w:rsid w:val="00994B95"/>
    <w:rsid w:val="009953D6"/>
    <w:rsid w:val="009954E1"/>
    <w:rsid w:val="009970D2"/>
    <w:rsid w:val="009A040B"/>
    <w:rsid w:val="009A0E67"/>
    <w:rsid w:val="009A1FDA"/>
    <w:rsid w:val="009A2BCF"/>
    <w:rsid w:val="009A4962"/>
    <w:rsid w:val="009A58E7"/>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0D43"/>
    <w:rsid w:val="009D34C9"/>
    <w:rsid w:val="009D3F22"/>
    <w:rsid w:val="009D47D6"/>
    <w:rsid w:val="009D48A7"/>
    <w:rsid w:val="009D5CEB"/>
    <w:rsid w:val="009E29EE"/>
    <w:rsid w:val="009E2C47"/>
    <w:rsid w:val="009E33CB"/>
    <w:rsid w:val="009E447E"/>
    <w:rsid w:val="009E4AD6"/>
    <w:rsid w:val="009E5C0D"/>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05B0"/>
    <w:rsid w:val="00A00C64"/>
    <w:rsid w:val="00A03AC6"/>
    <w:rsid w:val="00A04CC6"/>
    <w:rsid w:val="00A0638C"/>
    <w:rsid w:val="00A07024"/>
    <w:rsid w:val="00A07E01"/>
    <w:rsid w:val="00A07EFD"/>
    <w:rsid w:val="00A116B4"/>
    <w:rsid w:val="00A11E07"/>
    <w:rsid w:val="00A141C2"/>
    <w:rsid w:val="00A1466F"/>
    <w:rsid w:val="00A14FE9"/>
    <w:rsid w:val="00A15C43"/>
    <w:rsid w:val="00A1638A"/>
    <w:rsid w:val="00A17E44"/>
    <w:rsid w:val="00A21BA5"/>
    <w:rsid w:val="00A22524"/>
    <w:rsid w:val="00A23EE7"/>
    <w:rsid w:val="00A27956"/>
    <w:rsid w:val="00A27A3C"/>
    <w:rsid w:val="00A31083"/>
    <w:rsid w:val="00A31BD2"/>
    <w:rsid w:val="00A32B50"/>
    <w:rsid w:val="00A33808"/>
    <w:rsid w:val="00A341E5"/>
    <w:rsid w:val="00A35E8E"/>
    <w:rsid w:val="00A4068D"/>
    <w:rsid w:val="00A41CF2"/>
    <w:rsid w:val="00A4450B"/>
    <w:rsid w:val="00A44822"/>
    <w:rsid w:val="00A45886"/>
    <w:rsid w:val="00A4798A"/>
    <w:rsid w:val="00A47CBC"/>
    <w:rsid w:val="00A5029F"/>
    <w:rsid w:val="00A550B3"/>
    <w:rsid w:val="00A562A9"/>
    <w:rsid w:val="00A56CAC"/>
    <w:rsid w:val="00A57BB6"/>
    <w:rsid w:val="00A62376"/>
    <w:rsid w:val="00A6339D"/>
    <w:rsid w:val="00A674D0"/>
    <w:rsid w:val="00A675BE"/>
    <w:rsid w:val="00A677F2"/>
    <w:rsid w:val="00A702AC"/>
    <w:rsid w:val="00A706B3"/>
    <w:rsid w:val="00A7104A"/>
    <w:rsid w:val="00A72F35"/>
    <w:rsid w:val="00A74CAB"/>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57FA"/>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A5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57"/>
    <w:rsid w:val="00B23573"/>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70D2"/>
    <w:rsid w:val="00BC1080"/>
    <w:rsid w:val="00BC18B6"/>
    <w:rsid w:val="00BC30D8"/>
    <w:rsid w:val="00BC3CA7"/>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21473"/>
    <w:rsid w:val="00C21D5C"/>
    <w:rsid w:val="00C224AC"/>
    <w:rsid w:val="00C230AE"/>
    <w:rsid w:val="00C236F6"/>
    <w:rsid w:val="00C23A5E"/>
    <w:rsid w:val="00C2475D"/>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3619"/>
    <w:rsid w:val="00C545CE"/>
    <w:rsid w:val="00C549D8"/>
    <w:rsid w:val="00C55C3B"/>
    <w:rsid w:val="00C56730"/>
    <w:rsid w:val="00C56BD5"/>
    <w:rsid w:val="00C56C56"/>
    <w:rsid w:val="00C6110A"/>
    <w:rsid w:val="00C61183"/>
    <w:rsid w:val="00C617A0"/>
    <w:rsid w:val="00C6226B"/>
    <w:rsid w:val="00C63E3C"/>
    <w:rsid w:val="00C65EE9"/>
    <w:rsid w:val="00C6682E"/>
    <w:rsid w:val="00C66ACA"/>
    <w:rsid w:val="00C67438"/>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106"/>
    <w:rsid w:val="00CB125F"/>
    <w:rsid w:val="00CB33BB"/>
    <w:rsid w:val="00CB437C"/>
    <w:rsid w:val="00CB43AE"/>
    <w:rsid w:val="00CB4A46"/>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67B"/>
    <w:rsid w:val="00CD37CE"/>
    <w:rsid w:val="00CD63D7"/>
    <w:rsid w:val="00CD7884"/>
    <w:rsid w:val="00CD7B3B"/>
    <w:rsid w:val="00CD7E34"/>
    <w:rsid w:val="00CE1916"/>
    <w:rsid w:val="00CE2403"/>
    <w:rsid w:val="00CE2C7F"/>
    <w:rsid w:val="00CE3DF5"/>
    <w:rsid w:val="00CE3E2C"/>
    <w:rsid w:val="00CE577C"/>
    <w:rsid w:val="00CE5B91"/>
    <w:rsid w:val="00CE5CE7"/>
    <w:rsid w:val="00CE5ED4"/>
    <w:rsid w:val="00CE657E"/>
    <w:rsid w:val="00CE70D9"/>
    <w:rsid w:val="00CF0E6B"/>
    <w:rsid w:val="00CF132B"/>
    <w:rsid w:val="00CF1FC6"/>
    <w:rsid w:val="00CF24F0"/>
    <w:rsid w:val="00CF3529"/>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20E7"/>
    <w:rsid w:val="00D2303F"/>
    <w:rsid w:val="00D236C4"/>
    <w:rsid w:val="00D237E3"/>
    <w:rsid w:val="00D23B1F"/>
    <w:rsid w:val="00D2506C"/>
    <w:rsid w:val="00D256F6"/>
    <w:rsid w:val="00D25BF8"/>
    <w:rsid w:val="00D25DED"/>
    <w:rsid w:val="00D2719F"/>
    <w:rsid w:val="00D27E0F"/>
    <w:rsid w:val="00D300D8"/>
    <w:rsid w:val="00D325FB"/>
    <w:rsid w:val="00D3310E"/>
    <w:rsid w:val="00D33ADD"/>
    <w:rsid w:val="00D33B19"/>
    <w:rsid w:val="00D34B88"/>
    <w:rsid w:val="00D34C36"/>
    <w:rsid w:val="00D350FA"/>
    <w:rsid w:val="00D37388"/>
    <w:rsid w:val="00D420F6"/>
    <w:rsid w:val="00D4267A"/>
    <w:rsid w:val="00D440C8"/>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77A98"/>
    <w:rsid w:val="00D810ED"/>
    <w:rsid w:val="00D83389"/>
    <w:rsid w:val="00D84480"/>
    <w:rsid w:val="00D84786"/>
    <w:rsid w:val="00D855E2"/>
    <w:rsid w:val="00D85AF6"/>
    <w:rsid w:val="00D8619C"/>
    <w:rsid w:val="00D87142"/>
    <w:rsid w:val="00D87A0B"/>
    <w:rsid w:val="00D916CE"/>
    <w:rsid w:val="00D91EE3"/>
    <w:rsid w:val="00D920F0"/>
    <w:rsid w:val="00D92E5F"/>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04F7"/>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5E"/>
    <w:rsid w:val="00E347C5"/>
    <w:rsid w:val="00E36397"/>
    <w:rsid w:val="00E366B0"/>
    <w:rsid w:val="00E37161"/>
    <w:rsid w:val="00E37428"/>
    <w:rsid w:val="00E3790C"/>
    <w:rsid w:val="00E408A1"/>
    <w:rsid w:val="00E409EE"/>
    <w:rsid w:val="00E40E4A"/>
    <w:rsid w:val="00E43BEF"/>
    <w:rsid w:val="00E4584C"/>
    <w:rsid w:val="00E46659"/>
    <w:rsid w:val="00E477DC"/>
    <w:rsid w:val="00E50FDB"/>
    <w:rsid w:val="00E52EB8"/>
    <w:rsid w:val="00E53095"/>
    <w:rsid w:val="00E53E24"/>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575"/>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2850"/>
    <w:rsid w:val="00ED3777"/>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880"/>
    <w:rsid w:val="00F14D13"/>
    <w:rsid w:val="00F14E46"/>
    <w:rsid w:val="00F15E64"/>
    <w:rsid w:val="00F1641A"/>
    <w:rsid w:val="00F16BA6"/>
    <w:rsid w:val="00F1767D"/>
    <w:rsid w:val="00F20EF7"/>
    <w:rsid w:val="00F222A1"/>
    <w:rsid w:val="00F234A0"/>
    <w:rsid w:val="00F24CCF"/>
    <w:rsid w:val="00F25B90"/>
    <w:rsid w:val="00F2630F"/>
    <w:rsid w:val="00F27BC9"/>
    <w:rsid w:val="00F32076"/>
    <w:rsid w:val="00F328D5"/>
    <w:rsid w:val="00F33900"/>
    <w:rsid w:val="00F34D13"/>
    <w:rsid w:val="00F35DBD"/>
    <w:rsid w:val="00F36947"/>
    <w:rsid w:val="00F40117"/>
    <w:rsid w:val="00F41647"/>
    <w:rsid w:val="00F4310D"/>
    <w:rsid w:val="00F458DA"/>
    <w:rsid w:val="00F45EC3"/>
    <w:rsid w:val="00F4711B"/>
    <w:rsid w:val="00F50514"/>
    <w:rsid w:val="00F53241"/>
    <w:rsid w:val="00F56C7E"/>
    <w:rsid w:val="00F62BF5"/>
    <w:rsid w:val="00F63F34"/>
    <w:rsid w:val="00F6595A"/>
    <w:rsid w:val="00F66623"/>
    <w:rsid w:val="00F669DF"/>
    <w:rsid w:val="00F66CD5"/>
    <w:rsid w:val="00F67A8B"/>
    <w:rsid w:val="00F711F8"/>
    <w:rsid w:val="00F71B80"/>
    <w:rsid w:val="00F71FC7"/>
    <w:rsid w:val="00F726D9"/>
    <w:rsid w:val="00F742EE"/>
    <w:rsid w:val="00F744BA"/>
    <w:rsid w:val="00F77AA4"/>
    <w:rsid w:val="00F802C4"/>
    <w:rsid w:val="00F803A4"/>
    <w:rsid w:val="00F8057E"/>
    <w:rsid w:val="00F809D0"/>
    <w:rsid w:val="00F8137E"/>
    <w:rsid w:val="00F813FF"/>
    <w:rsid w:val="00F81595"/>
    <w:rsid w:val="00F81A57"/>
    <w:rsid w:val="00F823E1"/>
    <w:rsid w:val="00F8302A"/>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D62"/>
    <w:rsid w:val="00FC0045"/>
    <w:rsid w:val="00FC0350"/>
    <w:rsid w:val="00FC1EB5"/>
    <w:rsid w:val="00FC3CA2"/>
    <w:rsid w:val="00FC4D7D"/>
    <w:rsid w:val="00FC545A"/>
    <w:rsid w:val="00FC7201"/>
    <w:rsid w:val="00FC73F5"/>
    <w:rsid w:val="00FC778A"/>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F4A6AD"/>
  <w15:docId w15:val="{1DD2B69D-ACC3-4581-9F9C-7E7694DD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38.300000000000011</c:v>
                </c:pt>
                <c:pt idx="4">
                  <c:v>35.200000000000003</c:v>
                </c:pt>
                <c:pt idx="5">
                  <c:v>36.200000000000003</c:v>
                </c:pt>
                <c:pt idx="6">
                  <c:v>35.800000000000011</c:v>
                </c:pt>
                <c:pt idx="7">
                  <c:v>39.9</c:v>
                </c:pt>
                <c:pt idx="8">
                  <c:v>41.9</c:v>
                </c:pt>
                <c:pt idx="9">
                  <c:v>38.5</c:v>
                </c:pt>
                <c:pt idx="10">
                  <c:v>42.4</c:v>
                </c:pt>
                <c:pt idx="11">
                  <c:v>49</c:v>
                </c:pt>
                <c:pt idx="12">
                  <c:v>46</c:v>
                </c:pt>
                <c:pt idx="13">
                  <c:v>35.300000000000011</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7852784"/>
        <c:axId val="-17847344"/>
      </c:lineChart>
      <c:catAx>
        <c:axId val="-17852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7847344"/>
        <c:crosses val="autoZero"/>
        <c:auto val="1"/>
        <c:lblAlgn val="ctr"/>
        <c:lblOffset val="100"/>
        <c:noMultiLvlLbl val="0"/>
      </c:catAx>
      <c:valAx>
        <c:axId val="-17847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7852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16D25-B33E-41C5-B94F-67AC285C4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5592</TotalTime>
  <Pages>71</Pages>
  <Words>9317</Words>
  <Characters>53111</Characters>
  <Application>Microsoft Office Word</Application>
  <DocSecurity>0</DocSecurity>
  <Lines>442</Lines>
  <Paragraphs>124</Paragraphs>
  <ScaleCrop>false</ScaleCrop>
  <Company>seu</Company>
  <LinksUpToDate>false</LinksUpToDate>
  <CharactersWithSpaces>62304</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384</cp:revision>
  <cp:lastPrinted>2013-06-04T07:30:00Z</cp:lastPrinted>
  <dcterms:created xsi:type="dcterms:W3CDTF">2017-02-20T14:33:00Z</dcterms:created>
  <dcterms:modified xsi:type="dcterms:W3CDTF">2017-04-10T13:37:00Z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